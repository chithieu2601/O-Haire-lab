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2036F3" w14:textId="1EAD19B2" w:rsidR="00E76836" w:rsidRPr="009A07FC" w:rsidRDefault="00F75DFC" w:rsidP="009A07FC">
      <w:pPr>
        <w:pStyle w:val="Heading1"/>
        <w:spacing w:before="3720" w:line="720" w:lineRule="auto"/>
        <w:jc w:val="center"/>
        <w:rPr>
          <w:b/>
          <w:bCs/>
          <w:sz w:val="96"/>
          <w:szCs w:val="96"/>
          <w:lang w:val="en-US"/>
        </w:rPr>
      </w:pPr>
      <w:r w:rsidRPr="009A07FC">
        <w:rPr>
          <w:b/>
          <w:bCs/>
          <w:sz w:val="96"/>
          <w:szCs w:val="96"/>
          <w:lang w:val="en-US"/>
        </w:rPr>
        <w:t>VR_12 Report</w:t>
      </w:r>
    </w:p>
    <w:p w14:paraId="71BF7BF5" w14:textId="77777777" w:rsidR="00E76836" w:rsidRDefault="00E76836">
      <w:pPr>
        <w:rPr>
          <w:rFonts w:asciiTheme="majorHAnsi" w:eastAsiaTheme="majorEastAsia" w:hAnsiTheme="majorHAnsi" w:cstheme="majorBidi"/>
          <w:color w:val="0F4761" w:themeColor="accent1" w:themeShade="BF"/>
          <w:sz w:val="40"/>
          <w:szCs w:val="40"/>
          <w:lang w:val="en-US"/>
        </w:rPr>
      </w:pPr>
      <w:r>
        <w:rPr>
          <w:lang w:val="en-US"/>
        </w:rPr>
        <w:br w:type="page"/>
      </w:r>
    </w:p>
    <w:p w14:paraId="4A555338" w14:textId="64B37DE7" w:rsidR="00F75DFC" w:rsidRDefault="005C06AE" w:rsidP="00E76836">
      <w:pPr>
        <w:pStyle w:val="Heading2"/>
        <w:rPr>
          <w:color w:val="auto"/>
          <w:sz w:val="28"/>
          <w:szCs w:val="28"/>
          <w:lang w:val="en-US"/>
        </w:rPr>
      </w:pPr>
      <w:r>
        <w:rPr>
          <w:color w:val="auto"/>
          <w:sz w:val="28"/>
          <w:szCs w:val="28"/>
          <w:lang w:val="en-US"/>
        </w:rPr>
        <w:lastRenderedPageBreak/>
        <w:t>Group</w:t>
      </w:r>
    </w:p>
    <w:tbl>
      <w:tblPr>
        <w:tblW w:w="8428" w:type="dxa"/>
        <w:jc w:val="center"/>
        <w:tblLook w:val="04A0" w:firstRow="1" w:lastRow="0" w:firstColumn="1" w:lastColumn="0" w:noHBand="0" w:noVBand="1"/>
      </w:tblPr>
      <w:tblGrid>
        <w:gridCol w:w="3869"/>
        <w:gridCol w:w="2158"/>
        <w:gridCol w:w="2401"/>
      </w:tblGrid>
      <w:tr w:rsidR="00E76836" w:rsidRPr="00E76836" w14:paraId="13454ABC" w14:textId="77777777" w:rsidTr="0053740B">
        <w:trPr>
          <w:trHeight w:val="245"/>
          <w:jc w:val="center"/>
        </w:trPr>
        <w:tc>
          <w:tcPr>
            <w:tcW w:w="3869" w:type="dxa"/>
            <w:tcBorders>
              <w:top w:val="single" w:sz="4" w:space="0" w:color="auto"/>
              <w:left w:val="nil"/>
              <w:bottom w:val="single" w:sz="4" w:space="0" w:color="auto"/>
              <w:right w:val="nil"/>
            </w:tcBorders>
            <w:shd w:val="clear" w:color="auto" w:fill="auto"/>
            <w:noWrap/>
            <w:vAlign w:val="bottom"/>
            <w:hideMark/>
          </w:tcPr>
          <w:p w14:paraId="08EE2140" w14:textId="536A73FB" w:rsidR="00E76836" w:rsidRPr="00E76836" w:rsidRDefault="005C06AE" w:rsidP="00E76836">
            <w:pPr>
              <w:spacing w:after="0" w:line="240" w:lineRule="auto"/>
              <w:rPr>
                <w:rFonts w:ascii="Aptos Narrow" w:eastAsia="Times New Roman" w:hAnsi="Aptos Narrow" w:cs="Times New Roman"/>
                <w:color w:val="000000"/>
                <w:kern w:val="0"/>
                <w:sz w:val="32"/>
                <w:szCs w:val="32"/>
                <w:lang w:eastAsia="en-ID"/>
                <w14:ligatures w14:val="none"/>
              </w:rPr>
            </w:pPr>
            <w:r>
              <w:rPr>
                <w:rFonts w:ascii="Aptos Narrow" w:eastAsia="Times New Roman" w:hAnsi="Aptos Narrow" w:cs="Times New Roman"/>
                <w:color w:val="000000"/>
                <w:kern w:val="0"/>
                <w:sz w:val="32"/>
                <w:szCs w:val="32"/>
                <w:lang w:eastAsia="en-ID"/>
                <w14:ligatures w14:val="none"/>
              </w:rPr>
              <w:t>Num Participants</w:t>
            </w:r>
          </w:p>
        </w:tc>
        <w:tc>
          <w:tcPr>
            <w:tcW w:w="2158" w:type="dxa"/>
            <w:tcBorders>
              <w:top w:val="single" w:sz="4" w:space="0" w:color="auto"/>
              <w:left w:val="nil"/>
              <w:bottom w:val="single" w:sz="4" w:space="0" w:color="auto"/>
              <w:right w:val="nil"/>
            </w:tcBorders>
            <w:shd w:val="clear" w:color="auto" w:fill="auto"/>
            <w:noWrap/>
            <w:vAlign w:val="bottom"/>
            <w:hideMark/>
          </w:tcPr>
          <w:p w14:paraId="327E36B8" w14:textId="35F05267" w:rsidR="00E76836" w:rsidRPr="00E76836" w:rsidRDefault="005C06AE" w:rsidP="00E76836">
            <w:pPr>
              <w:spacing w:after="0" w:line="240" w:lineRule="auto"/>
              <w:rPr>
                <w:rFonts w:ascii="Aptos Narrow" w:eastAsia="Times New Roman" w:hAnsi="Aptos Narrow" w:cs="Times New Roman"/>
                <w:color w:val="000000"/>
                <w:kern w:val="0"/>
                <w:sz w:val="32"/>
                <w:szCs w:val="32"/>
                <w:lang w:eastAsia="en-ID"/>
                <w14:ligatures w14:val="none"/>
              </w:rPr>
            </w:pPr>
            <w:r>
              <w:rPr>
                <w:rFonts w:ascii="Aptos Narrow" w:eastAsia="Times New Roman" w:hAnsi="Aptos Narrow" w:cs="Times New Roman"/>
                <w:color w:val="000000"/>
                <w:kern w:val="0"/>
                <w:sz w:val="32"/>
                <w:szCs w:val="32"/>
                <w:lang w:eastAsia="en-ID"/>
                <w14:ligatures w14:val="none"/>
              </w:rPr>
              <w:t>N</w:t>
            </w:r>
            <w:r w:rsidR="00E76836" w:rsidRPr="00E76836">
              <w:rPr>
                <w:rFonts w:ascii="Aptos Narrow" w:eastAsia="Times New Roman" w:hAnsi="Aptos Narrow" w:cs="Times New Roman"/>
                <w:color w:val="000000"/>
                <w:kern w:val="0"/>
                <w:sz w:val="32"/>
                <w:szCs w:val="32"/>
                <w:lang w:eastAsia="en-ID"/>
                <w14:ligatures w14:val="none"/>
              </w:rPr>
              <w:t>=168</w:t>
            </w:r>
          </w:p>
        </w:tc>
        <w:tc>
          <w:tcPr>
            <w:tcW w:w="2401" w:type="dxa"/>
            <w:tcBorders>
              <w:top w:val="single" w:sz="4" w:space="0" w:color="auto"/>
              <w:left w:val="nil"/>
              <w:bottom w:val="single" w:sz="4" w:space="0" w:color="auto"/>
              <w:right w:val="nil"/>
            </w:tcBorders>
            <w:shd w:val="clear" w:color="auto" w:fill="auto"/>
            <w:noWrap/>
            <w:vAlign w:val="bottom"/>
            <w:hideMark/>
          </w:tcPr>
          <w:p w14:paraId="2F05F99A" w14:textId="77777777" w:rsidR="00E76836" w:rsidRPr="00E76836" w:rsidRDefault="00E76836" w:rsidP="00E76836">
            <w:pPr>
              <w:spacing w:after="0" w:line="240" w:lineRule="auto"/>
              <w:rPr>
                <w:rFonts w:ascii="Aptos Narrow" w:eastAsia="Times New Roman" w:hAnsi="Aptos Narrow" w:cs="Times New Roman"/>
                <w:color w:val="000000"/>
                <w:kern w:val="0"/>
                <w:sz w:val="32"/>
                <w:szCs w:val="32"/>
                <w:lang w:eastAsia="en-ID"/>
                <w14:ligatures w14:val="none"/>
              </w:rPr>
            </w:pPr>
            <w:r w:rsidRPr="00E76836">
              <w:rPr>
                <w:rFonts w:ascii="Aptos Narrow" w:eastAsia="Times New Roman" w:hAnsi="Aptos Narrow" w:cs="Times New Roman"/>
                <w:color w:val="000000"/>
                <w:kern w:val="0"/>
                <w:sz w:val="32"/>
                <w:szCs w:val="32"/>
                <w:lang w:eastAsia="en-ID"/>
                <w14:ligatures w14:val="none"/>
              </w:rPr>
              <w:t> </w:t>
            </w:r>
          </w:p>
        </w:tc>
      </w:tr>
      <w:tr w:rsidR="00E76836" w:rsidRPr="00E76836" w14:paraId="0CAAC65A" w14:textId="77777777" w:rsidTr="0053740B">
        <w:trPr>
          <w:trHeight w:val="245"/>
          <w:jc w:val="center"/>
        </w:trPr>
        <w:tc>
          <w:tcPr>
            <w:tcW w:w="3869" w:type="dxa"/>
            <w:tcBorders>
              <w:top w:val="single" w:sz="4" w:space="0" w:color="auto"/>
              <w:left w:val="nil"/>
              <w:bottom w:val="single" w:sz="4" w:space="0" w:color="auto"/>
              <w:right w:val="nil"/>
            </w:tcBorders>
            <w:shd w:val="clear" w:color="auto" w:fill="auto"/>
            <w:noWrap/>
            <w:vAlign w:val="center"/>
            <w:hideMark/>
          </w:tcPr>
          <w:p w14:paraId="6450D434" w14:textId="77777777" w:rsidR="00E76836" w:rsidRPr="00E76836" w:rsidRDefault="00E76836" w:rsidP="00E76836">
            <w:pPr>
              <w:spacing w:after="0" w:line="240" w:lineRule="auto"/>
              <w:rPr>
                <w:rFonts w:ascii="Aptos Narrow" w:eastAsia="Times New Roman" w:hAnsi="Aptos Narrow" w:cs="Times New Roman"/>
                <w:color w:val="000000"/>
                <w:kern w:val="0"/>
                <w:sz w:val="32"/>
                <w:szCs w:val="32"/>
                <w:lang w:eastAsia="en-ID"/>
                <w14:ligatures w14:val="none"/>
              </w:rPr>
            </w:pPr>
            <w:r w:rsidRPr="00E76836">
              <w:rPr>
                <w:rFonts w:ascii="Aptos Narrow" w:eastAsia="Times New Roman" w:hAnsi="Aptos Narrow" w:cs="Times New Roman"/>
                <w:color w:val="000000"/>
                <w:kern w:val="0"/>
                <w:sz w:val="32"/>
                <w:szCs w:val="32"/>
                <w:lang w:eastAsia="en-ID"/>
                <w14:ligatures w14:val="none"/>
              </w:rPr>
              <w:t>w Service dog</w:t>
            </w:r>
          </w:p>
        </w:tc>
        <w:tc>
          <w:tcPr>
            <w:tcW w:w="2158" w:type="dxa"/>
            <w:tcBorders>
              <w:top w:val="nil"/>
              <w:left w:val="nil"/>
              <w:bottom w:val="single" w:sz="4" w:space="0" w:color="auto"/>
              <w:right w:val="nil"/>
            </w:tcBorders>
            <w:shd w:val="clear" w:color="auto" w:fill="auto"/>
            <w:noWrap/>
            <w:vAlign w:val="bottom"/>
            <w:hideMark/>
          </w:tcPr>
          <w:p w14:paraId="0BE9BACA" w14:textId="77777777" w:rsidR="00E76836" w:rsidRPr="00E76836" w:rsidRDefault="00E76836" w:rsidP="00E76836">
            <w:pPr>
              <w:spacing w:after="0" w:line="240" w:lineRule="auto"/>
              <w:jc w:val="right"/>
              <w:rPr>
                <w:rFonts w:ascii="Aptos Narrow" w:eastAsia="Times New Roman" w:hAnsi="Aptos Narrow" w:cs="Times New Roman"/>
                <w:color w:val="000000"/>
                <w:kern w:val="0"/>
                <w:sz w:val="32"/>
                <w:szCs w:val="32"/>
                <w:lang w:eastAsia="en-ID"/>
                <w14:ligatures w14:val="none"/>
              </w:rPr>
            </w:pPr>
            <w:r w:rsidRPr="00E76836">
              <w:rPr>
                <w:rFonts w:ascii="Aptos Narrow" w:eastAsia="Times New Roman" w:hAnsi="Aptos Narrow" w:cs="Times New Roman"/>
                <w:color w:val="000000"/>
                <w:kern w:val="0"/>
                <w:sz w:val="32"/>
                <w:szCs w:val="32"/>
                <w:lang w:eastAsia="en-ID"/>
                <w14:ligatures w14:val="none"/>
              </w:rPr>
              <w:t>92</w:t>
            </w:r>
          </w:p>
        </w:tc>
        <w:tc>
          <w:tcPr>
            <w:tcW w:w="2401" w:type="dxa"/>
            <w:tcBorders>
              <w:top w:val="nil"/>
              <w:left w:val="nil"/>
              <w:bottom w:val="single" w:sz="4" w:space="0" w:color="auto"/>
              <w:right w:val="nil"/>
            </w:tcBorders>
            <w:shd w:val="clear" w:color="auto" w:fill="auto"/>
            <w:noWrap/>
            <w:vAlign w:val="bottom"/>
            <w:hideMark/>
          </w:tcPr>
          <w:p w14:paraId="20AFA071" w14:textId="77777777" w:rsidR="00E76836" w:rsidRPr="00E76836" w:rsidRDefault="00E76836" w:rsidP="00E76836">
            <w:pPr>
              <w:spacing w:after="0" w:line="240" w:lineRule="auto"/>
              <w:jc w:val="right"/>
              <w:rPr>
                <w:rFonts w:ascii="Aptos Narrow" w:eastAsia="Times New Roman" w:hAnsi="Aptos Narrow" w:cs="Times New Roman"/>
                <w:color w:val="000000"/>
                <w:kern w:val="0"/>
                <w:sz w:val="32"/>
                <w:szCs w:val="32"/>
                <w:lang w:eastAsia="en-ID"/>
                <w14:ligatures w14:val="none"/>
              </w:rPr>
            </w:pPr>
            <w:r w:rsidRPr="00E76836">
              <w:rPr>
                <w:rFonts w:ascii="Aptos Narrow" w:eastAsia="Times New Roman" w:hAnsi="Aptos Narrow" w:cs="Times New Roman"/>
                <w:color w:val="000000"/>
                <w:kern w:val="0"/>
                <w:sz w:val="32"/>
                <w:szCs w:val="32"/>
                <w:lang w:eastAsia="en-ID"/>
                <w14:ligatures w14:val="none"/>
              </w:rPr>
              <w:t>54.80%</w:t>
            </w:r>
          </w:p>
        </w:tc>
      </w:tr>
      <w:tr w:rsidR="00E76836" w:rsidRPr="00E76836" w14:paraId="3A6C57BB" w14:textId="77777777" w:rsidTr="0053740B">
        <w:trPr>
          <w:trHeight w:val="245"/>
          <w:jc w:val="center"/>
        </w:trPr>
        <w:tc>
          <w:tcPr>
            <w:tcW w:w="3869" w:type="dxa"/>
            <w:tcBorders>
              <w:top w:val="single" w:sz="4" w:space="0" w:color="auto"/>
              <w:left w:val="nil"/>
              <w:bottom w:val="single" w:sz="4" w:space="0" w:color="auto"/>
              <w:right w:val="nil"/>
            </w:tcBorders>
            <w:shd w:val="clear" w:color="auto" w:fill="auto"/>
            <w:noWrap/>
            <w:vAlign w:val="bottom"/>
            <w:hideMark/>
          </w:tcPr>
          <w:p w14:paraId="0E88201F" w14:textId="77777777" w:rsidR="00E76836" w:rsidRPr="00E76836" w:rsidRDefault="00E76836" w:rsidP="00E76836">
            <w:pPr>
              <w:spacing w:after="0" w:line="240" w:lineRule="auto"/>
              <w:rPr>
                <w:rFonts w:ascii="Aptos Narrow" w:eastAsia="Times New Roman" w:hAnsi="Aptos Narrow" w:cs="Times New Roman"/>
                <w:color w:val="000000"/>
                <w:kern w:val="0"/>
                <w:sz w:val="32"/>
                <w:szCs w:val="32"/>
                <w:lang w:eastAsia="en-ID"/>
                <w14:ligatures w14:val="none"/>
              </w:rPr>
            </w:pPr>
            <w:r w:rsidRPr="00E76836">
              <w:rPr>
                <w:rFonts w:ascii="Aptos Narrow" w:eastAsia="Times New Roman" w:hAnsi="Aptos Narrow" w:cs="Times New Roman"/>
                <w:color w:val="000000"/>
                <w:kern w:val="0"/>
                <w:sz w:val="32"/>
                <w:szCs w:val="32"/>
                <w:lang w:eastAsia="en-ID"/>
                <w14:ligatures w14:val="none"/>
              </w:rPr>
              <w:t>Waitlist</w:t>
            </w:r>
          </w:p>
        </w:tc>
        <w:tc>
          <w:tcPr>
            <w:tcW w:w="2158" w:type="dxa"/>
            <w:tcBorders>
              <w:top w:val="nil"/>
              <w:left w:val="nil"/>
              <w:bottom w:val="single" w:sz="4" w:space="0" w:color="auto"/>
              <w:right w:val="nil"/>
            </w:tcBorders>
            <w:shd w:val="clear" w:color="auto" w:fill="auto"/>
            <w:noWrap/>
            <w:vAlign w:val="bottom"/>
            <w:hideMark/>
          </w:tcPr>
          <w:p w14:paraId="17450C4C" w14:textId="77777777" w:rsidR="00E76836" w:rsidRPr="00E76836" w:rsidRDefault="00E76836" w:rsidP="00E76836">
            <w:pPr>
              <w:spacing w:after="0" w:line="240" w:lineRule="auto"/>
              <w:jc w:val="right"/>
              <w:rPr>
                <w:rFonts w:ascii="Aptos Narrow" w:eastAsia="Times New Roman" w:hAnsi="Aptos Narrow" w:cs="Times New Roman"/>
                <w:color w:val="000000"/>
                <w:kern w:val="0"/>
                <w:sz w:val="32"/>
                <w:szCs w:val="32"/>
                <w:lang w:eastAsia="en-ID"/>
                <w14:ligatures w14:val="none"/>
              </w:rPr>
            </w:pPr>
            <w:r w:rsidRPr="00E76836">
              <w:rPr>
                <w:rFonts w:ascii="Aptos Narrow" w:eastAsia="Times New Roman" w:hAnsi="Aptos Narrow" w:cs="Times New Roman"/>
                <w:color w:val="000000"/>
                <w:kern w:val="0"/>
                <w:sz w:val="32"/>
                <w:szCs w:val="32"/>
                <w:lang w:eastAsia="en-ID"/>
                <w14:ligatures w14:val="none"/>
              </w:rPr>
              <w:t>76</w:t>
            </w:r>
          </w:p>
        </w:tc>
        <w:tc>
          <w:tcPr>
            <w:tcW w:w="2401" w:type="dxa"/>
            <w:tcBorders>
              <w:top w:val="nil"/>
              <w:left w:val="nil"/>
              <w:bottom w:val="single" w:sz="4" w:space="0" w:color="auto"/>
              <w:right w:val="nil"/>
            </w:tcBorders>
            <w:shd w:val="clear" w:color="auto" w:fill="auto"/>
            <w:noWrap/>
            <w:vAlign w:val="bottom"/>
            <w:hideMark/>
          </w:tcPr>
          <w:p w14:paraId="4EF57A94" w14:textId="77777777" w:rsidR="00E76836" w:rsidRPr="00E76836" w:rsidRDefault="00E76836" w:rsidP="00E76836">
            <w:pPr>
              <w:spacing w:after="0" w:line="240" w:lineRule="auto"/>
              <w:jc w:val="right"/>
              <w:rPr>
                <w:rFonts w:ascii="Aptos Narrow" w:eastAsia="Times New Roman" w:hAnsi="Aptos Narrow" w:cs="Times New Roman"/>
                <w:color w:val="000000"/>
                <w:kern w:val="0"/>
                <w:sz w:val="32"/>
                <w:szCs w:val="32"/>
                <w:lang w:eastAsia="en-ID"/>
                <w14:ligatures w14:val="none"/>
              </w:rPr>
            </w:pPr>
            <w:r w:rsidRPr="00E76836">
              <w:rPr>
                <w:rFonts w:ascii="Aptos Narrow" w:eastAsia="Times New Roman" w:hAnsi="Aptos Narrow" w:cs="Times New Roman"/>
                <w:color w:val="000000"/>
                <w:kern w:val="0"/>
                <w:sz w:val="32"/>
                <w:szCs w:val="32"/>
                <w:lang w:eastAsia="en-ID"/>
                <w14:ligatures w14:val="none"/>
              </w:rPr>
              <w:t>45.20%</w:t>
            </w:r>
          </w:p>
        </w:tc>
      </w:tr>
    </w:tbl>
    <w:p w14:paraId="77208261" w14:textId="3FE539D6" w:rsidR="00F75DFC" w:rsidRPr="00E76836" w:rsidRDefault="00F75DFC" w:rsidP="00E76836">
      <w:pPr>
        <w:pStyle w:val="Heading2"/>
        <w:rPr>
          <w:color w:val="auto"/>
          <w:sz w:val="28"/>
          <w:szCs w:val="28"/>
          <w:lang w:val="en-US"/>
        </w:rPr>
      </w:pPr>
      <w:commentRangeStart w:id="0"/>
      <w:r w:rsidRPr="00E76836">
        <w:rPr>
          <w:color w:val="auto"/>
          <w:sz w:val="28"/>
          <w:szCs w:val="28"/>
          <w:lang w:val="en-US"/>
        </w:rPr>
        <w:t>Key information</w:t>
      </w:r>
      <w:commentRangeEnd w:id="0"/>
      <w:r w:rsidR="00F770DF">
        <w:rPr>
          <w:rStyle w:val="CommentReference"/>
          <w:rFonts w:asciiTheme="minorHAnsi" w:eastAsiaTheme="minorHAnsi" w:hAnsiTheme="minorHAnsi" w:cstheme="minorBidi"/>
          <w:color w:val="auto"/>
        </w:rPr>
        <w:commentReference w:id="0"/>
      </w:r>
    </w:p>
    <w:p w14:paraId="771156AC" w14:textId="0AB90680" w:rsidR="005C4AB8" w:rsidRPr="005C4AB8" w:rsidRDefault="00E76836" w:rsidP="005C4AB8">
      <w:pPr>
        <w:pStyle w:val="Heading3"/>
        <w:rPr>
          <w:color w:val="auto"/>
          <w:lang w:val="en-US"/>
        </w:rPr>
      </w:pPr>
      <w:del w:id="1" w:author="Kristy vanMarle" w:date="2024-11-08T16:40:00Z" w16du:dateUtc="2024-11-08T23:40:00Z">
        <w:r w:rsidRPr="00E76836" w:rsidDel="005E7AE7">
          <w:rPr>
            <w:color w:val="auto"/>
            <w:lang w:val="en-US"/>
          </w:rPr>
          <w:delText>Physical Component Summary (PCS) and Mental Component Summary (MCS)</w:delText>
        </w:r>
      </w:del>
      <w:ins w:id="2" w:author="Kristy vanMarle" w:date="2024-11-08T16:40:00Z" w16du:dateUtc="2024-11-08T23:40:00Z">
        <w:r w:rsidR="005E7AE7">
          <w:rPr>
            <w:color w:val="auto"/>
            <w:lang w:val="en-US"/>
          </w:rPr>
          <w:t>Descriptive statist</w:t>
        </w:r>
      </w:ins>
      <w:ins w:id="3" w:author="Kristy vanMarle" w:date="2024-11-08T16:41:00Z" w16du:dateUtc="2024-11-08T23:41:00Z">
        <w:r w:rsidR="00F770DF">
          <w:rPr>
            <w:color w:val="auto"/>
            <w:lang w:val="en-US"/>
          </w:rPr>
          <w:t>i</w:t>
        </w:r>
      </w:ins>
      <w:ins w:id="4" w:author="Kristy vanMarle" w:date="2024-11-08T16:40:00Z" w16du:dateUtc="2024-11-08T23:40:00Z">
        <w:r w:rsidR="005E7AE7">
          <w:rPr>
            <w:color w:val="auto"/>
            <w:lang w:val="en-US"/>
          </w:rPr>
          <w:t>cs for PCS and MCS</w:t>
        </w:r>
      </w:ins>
    </w:p>
    <w:p w14:paraId="4AF1F057" w14:textId="77777777" w:rsidR="00E76836" w:rsidRDefault="00E76836" w:rsidP="005C4AB8">
      <w:pPr>
        <w:pStyle w:val="Heading4"/>
        <w:numPr>
          <w:ilvl w:val="0"/>
          <w:numId w:val="6"/>
        </w:numPr>
        <w:rPr>
          <w:color w:val="auto"/>
          <w:sz w:val="28"/>
          <w:szCs w:val="28"/>
          <w:lang w:val="en-US"/>
        </w:rPr>
      </w:pPr>
      <w:r w:rsidRPr="00E76836">
        <w:rPr>
          <w:color w:val="auto"/>
          <w:sz w:val="28"/>
          <w:szCs w:val="28"/>
          <w:lang w:val="en-US"/>
        </w:rPr>
        <w:t>Summary Table</w:t>
      </w:r>
    </w:p>
    <w:p w14:paraId="4634A09A" w14:textId="3FE282E9" w:rsidR="005C4AB8" w:rsidRDefault="009A07FC" w:rsidP="008C6614">
      <w:pPr>
        <w:pStyle w:val="Heading5"/>
        <w:rPr>
          <w:lang w:val="en-US"/>
        </w:rPr>
      </w:pPr>
      <w:r>
        <w:rPr>
          <w:lang w:val="en-US"/>
        </w:rPr>
        <w:t>PCS and MCS overview</w:t>
      </w:r>
    </w:p>
    <w:tbl>
      <w:tblPr>
        <w:tblW w:w="8450" w:type="dxa"/>
        <w:jc w:val="center"/>
        <w:tblLook w:val="04A0" w:firstRow="1" w:lastRow="0" w:firstColumn="1" w:lastColumn="0" w:noHBand="0" w:noVBand="1"/>
      </w:tblPr>
      <w:tblGrid>
        <w:gridCol w:w="1780"/>
        <w:gridCol w:w="258"/>
        <w:gridCol w:w="1652"/>
        <w:gridCol w:w="900"/>
        <w:gridCol w:w="980"/>
        <w:gridCol w:w="960"/>
        <w:gridCol w:w="960"/>
        <w:gridCol w:w="960"/>
      </w:tblGrid>
      <w:tr w:rsidR="009A07FC" w:rsidRPr="009A07FC" w14:paraId="18A1529D" w14:textId="77777777" w:rsidTr="0053740B">
        <w:trPr>
          <w:trHeight w:val="288"/>
          <w:jc w:val="center"/>
        </w:trPr>
        <w:tc>
          <w:tcPr>
            <w:tcW w:w="2038" w:type="dxa"/>
            <w:gridSpan w:val="2"/>
            <w:tcBorders>
              <w:top w:val="single" w:sz="4" w:space="0" w:color="auto"/>
              <w:left w:val="nil"/>
              <w:bottom w:val="single" w:sz="4" w:space="0" w:color="auto"/>
              <w:right w:val="nil"/>
            </w:tcBorders>
            <w:shd w:val="clear" w:color="auto" w:fill="auto"/>
            <w:noWrap/>
            <w:vAlign w:val="bottom"/>
            <w:hideMark/>
          </w:tcPr>
          <w:p w14:paraId="50AB4DB9" w14:textId="77777777" w:rsidR="009A07FC" w:rsidRPr="009A07FC" w:rsidRDefault="009A07FC" w:rsidP="009A07FC">
            <w:pPr>
              <w:spacing w:after="0" w:line="240" w:lineRule="auto"/>
              <w:rPr>
                <w:rFonts w:ascii="Aptos Narrow" w:eastAsia="Times New Roman" w:hAnsi="Aptos Narrow" w:cs="Times New Roman"/>
                <w:color w:val="000000"/>
                <w:kern w:val="0"/>
                <w:sz w:val="22"/>
                <w:szCs w:val="22"/>
                <w:lang w:eastAsia="en-ID"/>
                <w14:ligatures w14:val="none"/>
              </w:rPr>
            </w:pPr>
            <w:r w:rsidRPr="009A07FC">
              <w:rPr>
                <w:rFonts w:ascii="Aptos Narrow" w:eastAsia="Times New Roman" w:hAnsi="Aptos Narrow" w:cs="Times New Roman"/>
                <w:color w:val="000000"/>
                <w:kern w:val="0"/>
                <w:sz w:val="22"/>
                <w:szCs w:val="22"/>
                <w:lang w:eastAsia="en-ID"/>
                <w14:ligatures w14:val="none"/>
              </w:rPr>
              <w:t>Characteristic</w:t>
            </w:r>
          </w:p>
        </w:tc>
        <w:tc>
          <w:tcPr>
            <w:tcW w:w="1652" w:type="dxa"/>
            <w:tcBorders>
              <w:top w:val="single" w:sz="4" w:space="0" w:color="auto"/>
              <w:left w:val="nil"/>
              <w:bottom w:val="single" w:sz="4" w:space="0" w:color="auto"/>
              <w:right w:val="nil"/>
            </w:tcBorders>
            <w:shd w:val="clear" w:color="auto" w:fill="auto"/>
            <w:noWrap/>
            <w:vAlign w:val="bottom"/>
            <w:hideMark/>
          </w:tcPr>
          <w:p w14:paraId="56D19A35" w14:textId="77777777" w:rsidR="009A07FC" w:rsidRPr="009A07FC" w:rsidRDefault="009A07FC" w:rsidP="009A07FC">
            <w:pPr>
              <w:spacing w:after="0" w:line="240" w:lineRule="auto"/>
              <w:rPr>
                <w:rFonts w:ascii="Aptos Narrow" w:eastAsia="Times New Roman" w:hAnsi="Aptos Narrow" w:cs="Times New Roman"/>
                <w:color w:val="000000"/>
                <w:kern w:val="0"/>
                <w:sz w:val="22"/>
                <w:szCs w:val="22"/>
                <w:lang w:eastAsia="en-ID"/>
                <w14:ligatures w14:val="none"/>
              </w:rPr>
            </w:pPr>
            <w:r w:rsidRPr="009A07FC">
              <w:rPr>
                <w:rFonts w:ascii="Aptos Narrow" w:eastAsia="Times New Roman" w:hAnsi="Aptos Narrow" w:cs="Times New Roman"/>
                <w:color w:val="000000"/>
                <w:kern w:val="0"/>
                <w:sz w:val="22"/>
                <w:szCs w:val="22"/>
                <w:lang w:eastAsia="en-ID"/>
                <w14:ligatures w14:val="none"/>
              </w:rPr>
              <w:t>Range</w:t>
            </w:r>
          </w:p>
        </w:tc>
        <w:tc>
          <w:tcPr>
            <w:tcW w:w="900" w:type="dxa"/>
            <w:tcBorders>
              <w:top w:val="single" w:sz="4" w:space="0" w:color="auto"/>
              <w:left w:val="nil"/>
              <w:bottom w:val="single" w:sz="4" w:space="0" w:color="auto"/>
              <w:right w:val="nil"/>
            </w:tcBorders>
            <w:shd w:val="clear" w:color="auto" w:fill="auto"/>
            <w:noWrap/>
            <w:vAlign w:val="bottom"/>
            <w:hideMark/>
          </w:tcPr>
          <w:p w14:paraId="4215C197" w14:textId="77777777" w:rsidR="009A07FC" w:rsidRPr="009A07FC" w:rsidRDefault="009A07FC" w:rsidP="009A07FC">
            <w:pPr>
              <w:spacing w:after="0" w:line="240" w:lineRule="auto"/>
              <w:rPr>
                <w:rFonts w:ascii="Aptos Narrow" w:eastAsia="Times New Roman" w:hAnsi="Aptos Narrow" w:cs="Times New Roman"/>
                <w:color w:val="000000"/>
                <w:kern w:val="0"/>
                <w:sz w:val="22"/>
                <w:szCs w:val="22"/>
                <w:lang w:eastAsia="en-ID"/>
                <w14:ligatures w14:val="none"/>
              </w:rPr>
            </w:pPr>
            <w:r w:rsidRPr="009A07FC">
              <w:rPr>
                <w:rFonts w:ascii="Aptos Narrow" w:eastAsia="Times New Roman" w:hAnsi="Aptos Narrow" w:cs="Times New Roman"/>
                <w:color w:val="000000"/>
                <w:kern w:val="0"/>
                <w:sz w:val="22"/>
                <w:szCs w:val="22"/>
                <w:lang w:eastAsia="en-ID"/>
                <w14:ligatures w14:val="none"/>
              </w:rPr>
              <w:t>1st Qu.</w:t>
            </w:r>
          </w:p>
        </w:tc>
        <w:tc>
          <w:tcPr>
            <w:tcW w:w="980" w:type="dxa"/>
            <w:tcBorders>
              <w:top w:val="single" w:sz="4" w:space="0" w:color="auto"/>
              <w:left w:val="nil"/>
              <w:bottom w:val="single" w:sz="4" w:space="0" w:color="auto"/>
              <w:right w:val="nil"/>
            </w:tcBorders>
            <w:shd w:val="clear" w:color="auto" w:fill="auto"/>
            <w:noWrap/>
            <w:vAlign w:val="bottom"/>
            <w:hideMark/>
          </w:tcPr>
          <w:p w14:paraId="57B08BA1" w14:textId="77777777" w:rsidR="009A07FC" w:rsidRPr="009A07FC" w:rsidRDefault="009A07FC" w:rsidP="009A07FC">
            <w:pPr>
              <w:spacing w:after="0" w:line="240" w:lineRule="auto"/>
              <w:rPr>
                <w:rFonts w:ascii="Aptos Narrow" w:eastAsia="Times New Roman" w:hAnsi="Aptos Narrow" w:cs="Times New Roman"/>
                <w:color w:val="000000"/>
                <w:kern w:val="0"/>
                <w:sz w:val="22"/>
                <w:szCs w:val="22"/>
                <w:lang w:eastAsia="en-ID"/>
                <w14:ligatures w14:val="none"/>
              </w:rPr>
            </w:pPr>
            <w:r w:rsidRPr="009A07FC">
              <w:rPr>
                <w:rFonts w:ascii="Aptos Narrow" w:eastAsia="Times New Roman" w:hAnsi="Aptos Narrow" w:cs="Times New Roman"/>
                <w:color w:val="000000"/>
                <w:kern w:val="0"/>
                <w:sz w:val="22"/>
                <w:szCs w:val="22"/>
                <w:lang w:eastAsia="en-ID"/>
                <w14:ligatures w14:val="none"/>
              </w:rPr>
              <w:t>Median</w:t>
            </w:r>
          </w:p>
        </w:tc>
        <w:tc>
          <w:tcPr>
            <w:tcW w:w="960" w:type="dxa"/>
            <w:tcBorders>
              <w:top w:val="single" w:sz="4" w:space="0" w:color="auto"/>
              <w:left w:val="nil"/>
              <w:bottom w:val="single" w:sz="4" w:space="0" w:color="auto"/>
              <w:right w:val="nil"/>
            </w:tcBorders>
            <w:shd w:val="clear" w:color="auto" w:fill="auto"/>
            <w:noWrap/>
            <w:vAlign w:val="bottom"/>
            <w:hideMark/>
          </w:tcPr>
          <w:p w14:paraId="2AE98E29" w14:textId="77777777" w:rsidR="009A07FC" w:rsidRPr="009A07FC" w:rsidRDefault="009A07FC" w:rsidP="009A07FC">
            <w:pPr>
              <w:spacing w:after="0" w:line="240" w:lineRule="auto"/>
              <w:rPr>
                <w:rFonts w:ascii="Aptos Narrow" w:eastAsia="Times New Roman" w:hAnsi="Aptos Narrow" w:cs="Times New Roman"/>
                <w:color w:val="000000"/>
                <w:kern w:val="0"/>
                <w:sz w:val="22"/>
                <w:szCs w:val="22"/>
                <w:lang w:eastAsia="en-ID"/>
                <w14:ligatures w14:val="none"/>
              </w:rPr>
            </w:pPr>
            <w:r w:rsidRPr="009A07FC">
              <w:rPr>
                <w:rFonts w:ascii="Aptos Narrow" w:eastAsia="Times New Roman" w:hAnsi="Aptos Narrow" w:cs="Times New Roman"/>
                <w:color w:val="000000"/>
                <w:kern w:val="0"/>
                <w:sz w:val="22"/>
                <w:szCs w:val="22"/>
                <w:lang w:eastAsia="en-ID"/>
                <w14:ligatures w14:val="none"/>
              </w:rPr>
              <w:t>Mean</w:t>
            </w:r>
          </w:p>
        </w:tc>
        <w:tc>
          <w:tcPr>
            <w:tcW w:w="960" w:type="dxa"/>
            <w:tcBorders>
              <w:top w:val="single" w:sz="4" w:space="0" w:color="auto"/>
              <w:left w:val="nil"/>
              <w:bottom w:val="single" w:sz="4" w:space="0" w:color="auto"/>
              <w:right w:val="nil"/>
            </w:tcBorders>
            <w:shd w:val="clear" w:color="auto" w:fill="auto"/>
            <w:noWrap/>
            <w:vAlign w:val="bottom"/>
            <w:hideMark/>
          </w:tcPr>
          <w:p w14:paraId="5CFF793C" w14:textId="77777777" w:rsidR="009A07FC" w:rsidRPr="009A07FC" w:rsidRDefault="009A07FC" w:rsidP="009A07FC">
            <w:pPr>
              <w:spacing w:after="0" w:line="240" w:lineRule="auto"/>
              <w:rPr>
                <w:rFonts w:ascii="Aptos Narrow" w:eastAsia="Times New Roman" w:hAnsi="Aptos Narrow" w:cs="Times New Roman"/>
                <w:color w:val="000000"/>
                <w:kern w:val="0"/>
                <w:sz w:val="22"/>
                <w:szCs w:val="22"/>
                <w:lang w:eastAsia="en-ID"/>
                <w14:ligatures w14:val="none"/>
              </w:rPr>
            </w:pPr>
            <w:r w:rsidRPr="009A07FC">
              <w:rPr>
                <w:rFonts w:ascii="Aptos Narrow" w:eastAsia="Times New Roman" w:hAnsi="Aptos Narrow" w:cs="Times New Roman"/>
                <w:color w:val="000000"/>
                <w:kern w:val="0"/>
                <w:sz w:val="22"/>
                <w:szCs w:val="22"/>
                <w:lang w:eastAsia="en-ID"/>
                <w14:ligatures w14:val="none"/>
              </w:rPr>
              <w:t>3rd Qu.</w:t>
            </w:r>
          </w:p>
        </w:tc>
        <w:tc>
          <w:tcPr>
            <w:tcW w:w="960" w:type="dxa"/>
            <w:tcBorders>
              <w:top w:val="single" w:sz="4" w:space="0" w:color="auto"/>
              <w:left w:val="nil"/>
              <w:bottom w:val="single" w:sz="4" w:space="0" w:color="auto"/>
              <w:right w:val="nil"/>
            </w:tcBorders>
            <w:shd w:val="clear" w:color="auto" w:fill="auto"/>
            <w:noWrap/>
            <w:vAlign w:val="bottom"/>
            <w:hideMark/>
          </w:tcPr>
          <w:p w14:paraId="4FDAD16E" w14:textId="77777777" w:rsidR="009A07FC" w:rsidRPr="009A07FC" w:rsidRDefault="009A07FC" w:rsidP="009A07FC">
            <w:pPr>
              <w:spacing w:after="0" w:line="240" w:lineRule="auto"/>
              <w:rPr>
                <w:rFonts w:ascii="Aptos Narrow" w:eastAsia="Times New Roman" w:hAnsi="Aptos Narrow" w:cs="Times New Roman"/>
                <w:color w:val="000000"/>
                <w:kern w:val="0"/>
                <w:sz w:val="22"/>
                <w:szCs w:val="22"/>
                <w:lang w:eastAsia="en-ID"/>
                <w14:ligatures w14:val="none"/>
              </w:rPr>
            </w:pPr>
            <w:r w:rsidRPr="009A07FC">
              <w:rPr>
                <w:rFonts w:ascii="Aptos Narrow" w:eastAsia="Times New Roman" w:hAnsi="Aptos Narrow" w:cs="Times New Roman"/>
                <w:color w:val="000000"/>
                <w:kern w:val="0"/>
                <w:sz w:val="22"/>
                <w:szCs w:val="22"/>
                <w:lang w:eastAsia="en-ID"/>
                <w14:ligatures w14:val="none"/>
              </w:rPr>
              <w:t>Sd</w:t>
            </w:r>
          </w:p>
        </w:tc>
      </w:tr>
      <w:tr w:rsidR="009A07FC" w:rsidRPr="009A07FC" w14:paraId="68A475FD" w14:textId="77777777" w:rsidTr="0053740B">
        <w:trPr>
          <w:trHeight w:val="288"/>
          <w:jc w:val="center"/>
        </w:trPr>
        <w:tc>
          <w:tcPr>
            <w:tcW w:w="1780" w:type="dxa"/>
            <w:tcBorders>
              <w:top w:val="nil"/>
              <w:left w:val="nil"/>
              <w:bottom w:val="single" w:sz="4" w:space="0" w:color="auto"/>
              <w:right w:val="nil"/>
            </w:tcBorders>
            <w:shd w:val="clear" w:color="auto" w:fill="auto"/>
            <w:noWrap/>
            <w:vAlign w:val="bottom"/>
            <w:hideMark/>
          </w:tcPr>
          <w:p w14:paraId="7FEB08DA" w14:textId="77777777" w:rsidR="009A07FC" w:rsidRPr="009A07FC" w:rsidRDefault="009A07FC" w:rsidP="009A07FC">
            <w:pPr>
              <w:spacing w:after="0" w:line="240" w:lineRule="auto"/>
              <w:rPr>
                <w:rFonts w:ascii="Aptos Narrow" w:eastAsia="Times New Roman" w:hAnsi="Aptos Narrow" w:cs="Times New Roman"/>
                <w:color w:val="000000"/>
                <w:kern w:val="0"/>
                <w:sz w:val="22"/>
                <w:szCs w:val="22"/>
                <w:lang w:eastAsia="en-ID"/>
                <w14:ligatures w14:val="none"/>
              </w:rPr>
            </w:pPr>
            <w:r w:rsidRPr="009A07FC">
              <w:rPr>
                <w:rFonts w:ascii="Aptos Narrow" w:eastAsia="Times New Roman" w:hAnsi="Aptos Narrow" w:cs="Times New Roman"/>
                <w:color w:val="000000"/>
                <w:kern w:val="0"/>
                <w:sz w:val="22"/>
                <w:szCs w:val="22"/>
                <w:lang w:eastAsia="en-ID"/>
                <w14:ligatures w14:val="none"/>
              </w:rPr>
              <w:t> </w:t>
            </w:r>
          </w:p>
        </w:tc>
        <w:tc>
          <w:tcPr>
            <w:tcW w:w="258" w:type="dxa"/>
            <w:tcBorders>
              <w:top w:val="nil"/>
              <w:left w:val="nil"/>
              <w:bottom w:val="single" w:sz="4" w:space="0" w:color="auto"/>
              <w:right w:val="nil"/>
            </w:tcBorders>
            <w:shd w:val="clear" w:color="auto" w:fill="auto"/>
            <w:noWrap/>
            <w:vAlign w:val="bottom"/>
            <w:hideMark/>
          </w:tcPr>
          <w:p w14:paraId="76BF9FC2" w14:textId="77777777" w:rsidR="009A07FC" w:rsidRPr="009A07FC" w:rsidRDefault="009A07FC" w:rsidP="009A07FC">
            <w:pPr>
              <w:spacing w:after="0" w:line="240" w:lineRule="auto"/>
              <w:rPr>
                <w:rFonts w:ascii="Aptos Narrow" w:eastAsia="Times New Roman" w:hAnsi="Aptos Narrow" w:cs="Times New Roman"/>
                <w:color w:val="000000"/>
                <w:kern w:val="0"/>
                <w:sz w:val="22"/>
                <w:szCs w:val="22"/>
                <w:lang w:eastAsia="en-ID"/>
                <w14:ligatures w14:val="none"/>
              </w:rPr>
            </w:pPr>
            <w:r w:rsidRPr="009A07FC">
              <w:rPr>
                <w:rFonts w:ascii="Aptos Narrow" w:eastAsia="Times New Roman" w:hAnsi="Aptos Narrow" w:cs="Times New Roman"/>
                <w:color w:val="000000"/>
                <w:kern w:val="0"/>
                <w:sz w:val="22"/>
                <w:szCs w:val="22"/>
                <w:lang w:eastAsia="en-ID"/>
                <w14:ligatures w14:val="none"/>
              </w:rPr>
              <w:t> </w:t>
            </w:r>
          </w:p>
        </w:tc>
        <w:tc>
          <w:tcPr>
            <w:tcW w:w="1652" w:type="dxa"/>
            <w:tcBorders>
              <w:top w:val="nil"/>
              <w:left w:val="nil"/>
              <w:bottom w:val="single" w:sz="4" w:space="0" w:color="auto"/>
              <w:right w:val="nil"/>
            </w:tcBorders>
            <w:shd w:val="clear" w:color="auto" w:fill="auto"/>
            <w:noWrap/>
            <w:vAlign w:val="bottom"/>
            <w:hideMark/>
          </w:tcPr>
          <w:p w14:paraId="3060CC64" w14:textId="77777777" w:rsidR="009A07FC" w:rsidRPr="009A07FC" w:rsidRDefault="009A07FC" w:rsidP="009A07FC">
            <w:pPr>
              <w:spacing w:after="0" w:line="240" w:lineRule="auto"/>
              <w:rPr>
                <w:rFonts w:ascii="Aptos Narrow" w:eastAsia="Times New Roman" w:hAnsi="Aptos Narrow" w:cs="Times New Roman"/>
                <w:color w:val="000000"/>
                <w:kern w:val="0"/>
                <w:sz w:val="22"/>
                <w:szCs w:val="22"/>
                <w:lang w:eastAsia="en-ID"/>
                <w14:ligatures w14:val="none"/>
              </w:rPr>
            </w:pPr>
            <w:r w:rsidRPr="009A07FC">
              <w:rPr>
                <w:rFonts w:ascii="Aptos Narrow" w:eastAsia="Times New Roman" w:hAnsi="Aptos Narrow" w:cs="Times New Roman"/>
                <w:color w:val="000000"/>
                <w:kern w:val="0"/>
                <w:sz w:val="22"/>
                <w:szCs w:val="22"/>
                <w:lang w:eastAsia="en-ID"/>
                <w14:ligatures w14:val="none"/>
              </w:rPr>
              <w:t> </w:t>
            </w:r>
          </w:p>
        </w:tc>
        <w:tc>
          <w:tcPr>
            <w:tcW w:w="900" w:type="dxa"/>
            <w:tcBorders>
              <w:top w:val="nil"/>
              <w:left w:val="nil"/>
              <w:bottom w:val="single" w:sz="4" w:space="0" w:color="auto"/>
              <w:right w:val="nil"/>
            </w:tcBorders>
            <w:shd w:val="clear" w:color="auto" w:fill="auto"/>
            <w:noWrap/>
            <w:vAlign w:val="bottom"/>
            <w:hideMark/>
          </w:tcPr>
          <w:p w14:paraId="0C8DD5FF" w14:textId="77777777" w:rsidR="009A07FC" w:rsidRPr="009A07FC" w:rsidRDefault="009A07FC" w:rsidP="009A07FC">
            <w:pPr>
              <w:spacing w:after="0" w:line="240" w:lineRule="auto"/>
              <w:rPr>
                <w:rFonts w:ascii="Aptos Narrow" w:eastAsia="Times New Roman" w:hAnsi="Aptos Narrow" w:cs="Times New Roman"/>
                <w:color w:val="000000"/>
                <w:kern w:val="0"/>
                <w:sz w:val="22"/>
                <w:szCs w:val="22"/>
                <w:lang w:eastAsia="en-ID"/>
                <w14:ligatures w14:val="none"/>
              </w:rPr>
            </w:pPr>
            <w:r w:rsidRPr="009A07FC">
              <w:rPr>
                <w:rFonts w:ascii="Aptos Narrow" w:eastAsia="Times New Roman" w:hAnsi="Aptos Narrow" w:cs="Times New Roman"/>
                <w:color w:val="000000"/>
                <w:kern w:val="0"/>
                <w:sz w:val="22"/>
                <w:szCs w:val="22"/>
                <w:lang w:eastAsia="en-ID"/>
                <w14:ligatures w14:val="none"/>
              </w:rPr>
              <w:t> </w:t>
            </w:r>
          </w:p>
        </w:tc>
        <w:tc>
          <w:tcPr>
            <w:tcW w:w="980" w:type="dxa"/>
            <w:tcBorders>
              <w:top w:val="nil"/>
              <w:left w:val="nil"/>
              <w:bottom w:val="single" w:sz="4" w:space="0" w:color="auto"/>
              <w:right w:val="nil"/>
            </w:tcBorders>
            <w:shd w:val="clear" w:color="auto" w:fill="auto"/>
            <w:noWrap/>
            <w:vAlign w:val="bottom"/>
            <w:hideMark/>
          </w:tcPr>
          <w:p w14:paraId="38575DEC" w14:textId="77777777" w:rsidR="009A07FC" w:rsidRPr="009A07FC" w:rsidRDefault="009A07FC" w:rsidP="009A07FC">
            <w:pPr>
              <w:spacing w:after="0" w:line="240" w:lineRule="auto"/>
              <w:rPr>
                <w:rFonts w:ascii="Aptos Narrow" w:eastAsia="Times New Roman" w:hAnsi="Aptos Narrow" w:cs="Times New Roman"/>
                <w:color w:val="000000"/>
                <w:kern w:val="0"/>
                <w:sz w:val="22"/>
                <w:szCs w:val="22"/>
                <w:lang w:eastAsia="en-ID"/>
                <w14:ligatures w14:val="none"/>
              </w:rPr>
            </w:pPr>
            <w:r w:rsidRPr="009A07FC">
              <w:rPr>
                <w:rFonts w:ascii="Aptos Narrow" w:eastAsia="Times New Roman" w:hAnsi="Aptos Narrow" w:cs="Times New Roman"/>
                <w:color w:val="000000"/>
                <w:kern w:val="0"/>
                <w:sz w:val="22"/>
                <w:szCs w:val="22"/>
                <w:lang w:eastAsia="en-ID"/>
                <w14:ligatures w14:val="none"/>
              </w:rPr>
              <w:t> </w:t>
            </w:r>
          </w:p>
        </w:tc>
        <w:tc>
          <w:tcPr>
            <w:tcW w:w="960" w:type="dxa"/>
            <w:tcBorders>
              <w:top w:val="nil"/>
              <w:left w:val="nil"/>
              <w:bottom w:val="single" w:sz="4" w:space="0" w:color="auto"/>
              <w:right w:val="nil"/>
            </w:tcBorders>
            <w:shd w:val="clear" w:color="auto" w:fill="auto"/>
            <w:noWrap/>
            <w:vAlign w:val="bottom"/>
            <w:hideMark/>
          </w:tcPr>
          <w:p w14:paraId="0ABAE8C0" w14:textId="77777777" w:rsidR="009A07FC" w:rsidRPr="009A07FC" w:rsidRDefault="009A07FC" w:rsidP="009A07FC">
            <w:pPr>
              <w:spacing w:after="0" w:line="240" w:lineRule="auto"/>
              <w:rPr>
                <w:rFonts w:ascii="Aptos Narrow" w:eastAsia="Times New Roman" w:hAnsi="Aptos Narrow" w:cs="Times New Roman"/>
                <w:color w:val="000000"/>
                <w:kern w:val="0"/>
                <w:sz w:val="22"/>
                <w:szCs w:val="22"/>
                <w:lang w:eastAsia="en-ID"/>
                <w14:ligatures w14:val="none"/>
              </w:rPr>
            </w:pPr>
            <w:r w:rsidRPr="009A07FC">
              <w:rPr>
                <w:rFonts w:ascii="Aptos Narrow" w:eastAsia="Times New Roman" w:hAnsi="Aptos Narrow" w:cs="Times New Roman"/>
                <w:color w:val="000000"/>
                <w:kern w:val="0"/>
                <w:sz w:val="22"/>
                <w:szCs w:val="22"/>
                <w:lang w:eastAsia="en-ID"/>
                <w14:ligatures w14:val="none"/>
              </w:rPr>
              <w:t> </w:t>
            </w:r>
          </w:p>
        </w:tc>
        <w:tc>
          <w:tcPr>
            <w:tcW w:w="960" w:type="dxa"/>
            <w:tcBorders>
              <w:top w:val="nil"/>
              <w:left w:val="nil"/>
              <w:bottom w:val="single" w:sz="4" w:space="0" w:color="auto"/>
              <w:right w:val="nil"/>
            </w:tcBorders>
            <w:shd w:val="clear" w:color="auto" w:fill="auto"/>
            <w:noWrap/>
            <w:vAlign w:val="bottom"/>
            <w:hideMark/>
          </w:tcPr>
          <w:p w14:paraId="3F7FC233" w14:textId="77777777" w:rsidR="009A07FC" w:rsidRPr="009A07FC" w:rsidRDefault="009A07FC" w:rsidP="009A07FC">
            <w:pPr>
              <w:spacing w:after="0" w:line="240" w:lineRule="auto"/>
              <w:rPr>
                <w:rFonts w:ascii="Aptos Narrow" w:eastAsia="Times New Roman" w:hAnsi="Aptos Narrow" w:cs="Times New Roman"/>
                <w:color w:val="000000"/>
                <w:kern w:val="0"/>
                <w:sz w:val="22"/>
                <w:szCs w:val="22"/>
                <w:lang w:eastAsia="en-ID"/>
                <w14:ligatures w14:val="none"/>
              </w:rPr>
            </w:pPr>
            <w:r w:rsidRPr="009A07FC">
              <w:rPr>
                <w:rFonts w:ascii="Aptos Narrow" w:eastAsia="Times New Roman" w:hAnsi="Aptos Narrow" w:cs="Times New Roman"/>
                <w:color w:val="000000"/>
                <w:kern w:val="0"/>
                <w:sz w:val="22"/>
                <w:szCs w:val="22"/>
                <w:lang w:eastAsia="en-ID"/>
                <w14:ligatures w14:val="none"/>
              </w:rPr>
              <w:t> </w:t>
            </w:r>
          </w:p>
        </w:tc>
        <w:tc>
          <w:tcPr>
            <w:tcW w:w="960" w:type="dxa"/>
            <w:tcBorders>
              <w:top w:val="nil"/>
              <w:left w:val="nil"/>
              <w:bottom w:val="single" w:sz="4" w:space="0" w:color="auto"/>
              <w:right w:val="nil"/>
            </w:tcBorders>
            <w:shd w:val="clear" w:color="auto" w:fill="auto"/>
            <w:noWrap/>
            <w:vAlign w:val="bottom"/>
            <w:hideMark/>
          </w:tcPr>
          <w:p w14:paraId="2349FE10" w14:textId="77777777" w:rsidR="009A07FC" w:rsidRPr="009A07FC" w:rsidRDefault="009A07FC" w:rsidP="009A07FC">
            <w:pPr>
              <w:spacing w:after="0" w:line="240" w:lineRule="auto"/>
              <w:rPr>
                <w:rFonts w:ascii="Aptos Narrow" w:eastAsia="Times New Roman" w:hAnsi="Aptos Narrow" w:cs="Times New Roman"/>
                <w:color w:val="000000"/>
                <w:kern w:val="0"/>
                <w:sz w:val="22"/>
                <w:szCs w:val="22"/>
                <w:lang w:eastAsia="en-ID"/>
                <w14:ligatures w14:val="none"/>
              </w:rPr>
            </w:pPr>
            <w:r w:rsidRPr="009A07FC">
              <w:rPr>
                <w:rFonts w:ascii="Aptos Narrow" w:eastAsia="Times New Roman" w:hAnsi="Aptos Narrow" w:cs="Times New Roman"/>
                <w:color w:val="000000"/>
                <w:kern w:val="0"/>
                <w:sz w:val="22"/>
                <w:szCs w:val="22"/>
                <w:lang w:eastAsia="en-ID"/>
                <w14:ligatures w14:val="none"/>
              </w:rPr>
              <w:t> </w:t>
            </w:r>
          </w:p>
        </w:tc>
      </w:tr>
      <w:tr w:rsidR="009A07FC" w:rsidRPr="009A07FC" w14:paraId="59C9D002" w14:textId="77777777" w:rsidTr="0053740B">
        <w:trPr>
          <w:trHeight w:val="288"/>
          <w:jc w:val="center"/>
        </w:trPr>
        <w:tc>
          <w:tcPr>
            <w:tcW w:w="1780" w:type="dxa"/>
            <w:tcBorders>
              <w:top w:val="nil"/>
              <w:left w:val="nil"/>
              <w:bottom w:val="single" w:sz="4" w:space="0" w:color="auto"/>
              <w:right w:val="nil"/>
            </w:tcBorders>
            <w:shd w:val="clear" w:color="auto" w:fill="auto"/>
            <w:noWrap/>
            <w:vAlign w:val="bottom"/>
            <w:hideMark/>
          </w:tcPr>
          <w:p w14:paraId="084F645F" w14:textId="77777777" w:rsidR="009A07FC" w:rsidRPr="009A07FC" w:rsidRDefault="009A07FC" w:rsidP="009A07FC">
            <w:pPr>
              <w:spacing w:after="0" w:line="240" w:lineRule="auto"/>
              <w:rPr>
                <w:rFonts w:ascii="Aptos Narrow" w:eastAsia="Times New Roman" w:hAnsi="Aptos Narrow" w:cs="Times New Roman"/>
                <w:color w:val="000000"/>
                <w:kern w:val="0"/>
                <w:sz w:val="22"/>
                <w:szCs w:val="22"/>
                <w:lang w:eastAsia="en-ID"/>
                <w14:ligatures w14:val="none"/>
              </w:rPr>
            </w:pPr>
            <w:r w:rsidRPr="009A07FC">
              <w:rPr>
                <w:rFonts w:ascii="Aptos Narrow" w:eastAsia="Times New Roman" w:hAnsi="Aptos Narrow" w:cs="Times New Roman"/>
                <w:color w:val="000000"/>
                <w:kern w:val="0"/>
                <w:sz w:val="22"/>
                <w:szCs w:val="22"/>
                <w:lang w:eastAsia="en-ID"/>
                <w14:ligatures w14:val="none"/>
              </w:rPr>
              <w:t>PCS_base</w:t>
            </w:r>
          </w:p>
        </w:tc>
        <w:tc>
          <w:tcPr>
            <w:tcW w:w="258" w:type="dxa"/>
            <w:tcBorders>
              <w:top w:val="nil"/>
              <w:left w:val="nil"/>
              <w:bottom w:val="single" w:sz="4" w:space="0" w:color="auto"/>
              <w:right w:val="nil"/>
            </w:tcBorders>
            <w:shd w:val="clear" w:color="auto" w:fill="auto"/>
            <w:noWrap/>
            <w:vAlign w:val="bottom"/>
            <w:hideMark/>
          </w:tcPr>
          <w:p w14:paraId="68CA54D8" w14:textId="77777777" w:rsidR="009A07FC" w:rsidRPr="009A07FC" w:rsidRDefault="009A07FC" w:rsidP="009A07FC">
            <w:pPr>
              <w:spacing w:after="0" w:line="240" w:lineRule="auto"/>
              <w:rPr>
                <w:rFonts w:ascii="Aptos Narrow" w:eastAsia="Times New Roman" w:hAnsi="Aptos Narrow" w:cs="Times New Roman"/>
                <w:color w:val="000000"/>
                <w:kern w:val="0"/>
                <w:sz w:val="22"/>
                <w:szCs w:val="22"/>
                <w:lang w:eastAsia="en-ID"/>
                <w14:ligatures w14:val="none"/>
              </w:rPr>
            </w:pPr>
            <w:r w:rsidRPr="009A07FC">
              <w:rPr>
                <w:rFonts w:ascii="Aptos Narrow" w:eastAsia="Times New Roman" w:hAnsi="Aptos Narrow" w:cs="Times New Roman"/>
                <w:color w:val="000000"/>
                <w:kern w:val="0"/>
                <w:sz w:val="22"/>
                <w:szCs w:val="22"/>
                <w:lang w:eastAsia="en-ID"/>
                <w14:ligatures w14:val="none"/>
              </w:rPr>
              <w:t> </w:t>
            </w:r>
          </w:p>
        </w:tc>
        <w:tc>
          <w:tcPr>
            <w:tcW w:w="1652" w:type="dxa"/>
            <w:tcBorders>
              <w:top w:val="nil"/>
              <w:left w:val="nil"/>
              <w:bottom w:val="single" w:sz="4" w:space="0" w:color="auto"/>
              <w:right w:val="nil"/>
            </w:tcBorders>
            <w:shd w:val="clear" w:color="auto" w:fill="auto"/>
            <w:noWrap/>
            <w:vAlign w:val="bottom"/>
            <w:hideMark/>
          </w:tcPr>
          <w:p w14:paraId="3525D57C" w14:textId="77777777" w:rsidR="009A07FC" w:rsidRPr="009A07FC" w:rsidRDefault="009A07FC" w:rsidP="009A07FC">
            <w:pPr>
              <w:spacing w:after="0" w:line="240" w:lineRule="auto"/>
              <w:rPr>
                <w:rFonts w:ascii="Aptos Narrow" w:eastAsia="Times New Roman" w:hAnsi="Aptos Narrow" w:cs="Times New Roman"/>
                <w:color w:val="000000"/>
                <w:kern w:val="0"/>
                <w:sz w:val="22"/>
                <w:szCs w:val="22"/>
                <w:lang w:eastAsia="en-ID"/>
                <w14:ligatures w14:val="none"/>
              </w:rPr>
            </w:pPr>
            <w:r w:rsidRPr="009A07FC">
              <w:rPr>
                <w:rFonts w:ascii="Aptos Narrow" w:eastAsia="Times New Roman" w:hAnsi="Aptos Narrow" w:cs="Times New Roman"/>
                <w:color w:val="000000"/>
                <w:kern w:val="0"/>
                <w:sz w:val="22"/>
                <w:szCs w:val="22"/>
                <w:lang w:eastAsia="en-ID"/>
                <w14:ligatures w14:val="none"/>
              </w:rPr>
              <w:t>14.44-66.87</w:t>
            </w:r>
          </w:p>
        </w:tc>
        <w:tc>
          <w:tcPr>
            <w:tcW w:w="900" w:type="dxa"/>
            <w:tcBorders>
              <w:top w:val="nil"/>
              <w:left w:val="nil"/>
              <w:bottom w:val="single" w:sz="4" w:space="0" w:color="auto"/>
              <w:right w:val="nil"/>
            </w:tcBorders>
            <w:shd w:val="clear" w:color="auto" w:fill="auto"/>
            <w:noWrap/>
            <w:vAlign w:val="bottom"/>
            <w:hideMark/>
          </w:tcPr>
          <w:p w14:paraId="077BC8EC" w14:textId="77777777" w:rsidR="009A07FC" w:rsidRPr="009A07FC" w:rsidRDefault="009A07FC" w:rsidP="009A07FC">
            <w:pPr>
              <w:spacing w:after="0" w:line="240" w:lineRule="auto"/>
              <w:jc w:val="right"/>
              <w:rPr>
                <w:rFonts w:ascii="Aptos Narrow" w:eastAsia="Times New Roman" w:hAnsi="Aptos Narrow" w:cs="Times New Roman"/>
                <w:color w:val="000000"/>
                <w:kern w:val="0"/>
                <w:sz w:val="22"/>
                <w:szCs w:val="22"/>
                <w:lang w:eastAsia="en-ID"/>
                <w14:ligatures w14:val="none"/>
              </w:rPr>
            </w:pPr>
            <w:r w:rsidRPr="009A07FC">
              <w:rPr>
                <w:rFonts w:ascii="Aptos Narrow" w:eastAsia="Times New Roman" w:hAnsi="Aptos Narrow" w:cs="Times New Roman"/>
                <w:color w:val="000000"/>
                <w:kern w:val="0"/>
                <w:sz w:val="22"/>
                <w:szCs w:val="22"/>
                <w:lang w:eastAsia="en-ID"/>
                <w14:ligatures w14:val="none"/>
              </w:rPr>
              <w:t>33.4</w:t>
            </w:r>
          </w:p>
        </w:tc>
        <w:tc>
          <w:tcPr>
            <w:tcW w:w="980" w:type="dxa"/>
            <w:tcBorders>
              <w:top w:val="nil"/>
              <w:left w:val="nil"/>
              <w:bottom w:val="single" w:sz="4" w:space="0" w:color="auto"/>
              <w:right w:val="nil"/>
            </w:tcBorders>
            <w:shd w:val="clear" w:color="auto" w:fill="auto"/>
            <w:noWrap/>
            <w:vAlign w:val="bottom"/>
            <w:hideMark/>
          </w:tcPr>
          <w:p w14:paraId="32D7B52A" w14:textId="77777777" w:rsidR="009A07FC" w:rsidRPr="009A07FC" w:rsidRDefault="009A07FC" w:rsidP="009A07FC">
            <w:pPr>
              <w:spacing w:after="0" w:line="240" w:lineRule="auto"/>
              <w:jc w:val="right"/>
              <w:rPr>
                <w:rFonts w:ascii="Aptos Narrow" w:eastAsia="Times New Roman" w:hAnsi="Aptos Narrow" w:cs="Times New Roman"/>
                <w:color w:val="000000"/>
                <w:kern w:val="0"/>
                <w:sz w:val="22"/>
                <w:szCs w:val="22"/>
                <w:lang w:eastAsia="en-ID"/>
                <w14:ligatures w14:val="none"/>
              </w:rPr>
            </w:pPr>
            <w:r w:rsidRPr="009A07FC">
              <w:rPr>
                <w:rFonts w:ascii="Aptos Narrow" w:eastAsia="Times New Roman" w:hAnsi="Aptos Narrow" w:cs="Times New Roman"/>
                <w:color w:val="000000"/>
                <w:kern w:val="0"/>
                <w:sz w:val="22"/>
                <w:szCs w:val="22"/>
                <w:lang w:eastAsia="en-ID"/>
                <w14:ligatures w14:val="none"/>
              </w:rPr>
              <w:t>38.86</w:t>
            </w:r>
          </w:p>
        </w:tc>
        <w:tc>
          <w:tcPr>
            <w:tcW w:w="960" w:type="dxa"/>
            <w:tcBorders>
              <w:top w:val="nil"/>
              <w:left w:val="nil"/>
              <w:bottom w:val="single" w:sz="4" w:space="0" w:color="auto"/>
              <w:right w:val="nil"/>
            </w:tcBorders>
            <w:shd w:val="clear" w:color="auto" w:fill="auto"/>
            <w:noWrap/>
            <w:vAlign w:val="bottom"/>
            <w:hideMark/>
          </w:tcPr>
          <w:p w14:paraId="184DE546" w14:textId="77777777" w:rsidR="009A07FC" w:rsidRPr="009A07FC" w:rsidRDefault="009A07FC" w:rsidP="009A07FC">
            <w:pPr>
              <w:spacing w:after="0" w:line="240" w:lineRule="auto"/>
              <w:jc w:val="right"/>
              <w:rPr>
                <w:rFonts w:ascii="Aptos Narrow" w:eastAsia="Times New Roman" w:hAnsi="Aptos Narrow" w:cs="Times New Roman"/>
                <w:color w:val="000000"/>
                <w:kern w:val="0"/>
                <w:sz w:val="22"/>
                <w:szCs w:val="22"/>
                <w:lang w:eastAsia="en-ID"/>
                <w14:ligatures w14:val="none"/>
              </w:rPr>
            </w:pPr>
            <w:r w:rsidRPr="009A07FC">
              <w:rPr>
                <w:rFonts w:ascii="Aptos Narrow" w:eastAsia="Times New Roman" w:hAnsi="Aptos Narrow" w:cs="Times New Roman"/>
                <w:color w:val="000000"/>
                <w:kern w:val="0"/>
                <w:sz w:val="22"/>
                <w:szCs w:val="22"/>
                <w:lang w:eastAsia="en-ID"/>
                <w14:ligatures w14:val="none"/>
              </w:rPr>
              <w:t>39.71</w:t>
            </w:r>
          </w:p>
        </w:tc>
        <w:tc>
          <w:tcPr>
            <w:tcW w:w="960" w:type="dxa"/>
            <w:tcBorders>
              <w:top w:val="nil"/>
              <w:left w:val="nil"/>
              <w:bottom w:val="single" w:sz="4" w:space="0" w:color="auto"/>
              <w:right w:val="nil"/>
            </w:tcBorders>
            <w:shd w:val="clear" w:color="auto" w:fill="auto"/>
            <w:noWrap/>
            <w:vAlign w:val="bottom"/>
            <w:hideMark/>
          </w:tcPr>
          <w:p w14:paraId="7F61802C" w14:textId="77777777" w:rsidR="009A07FC" w:rsidRPr="009A07FC" w:rsidRDefault="009A07FC" w:rsidP="009A07FC">
            <w:pPr>
              <w:spacing w:after="0" w:line="240" w:lineRule="auto"/>
              <w:jc w:val="right"/>
              <w:rPr>
                <w:rFonts w:ascii="Aptos Narrow" w:eastAsia="Times New Roman" w:hAnsi="Aptos Narrow" w:cs="Times New Roman"/>
                <w:color w:val="000000"/>
                <w:kern w:val="0"/>
                <w:sz w:val="22"/>
                <w:szCs w:val="22"/>
                <w:lang w:eastAsia="en-ID"/>
                <w14:ligatures w14:val="none"/>
              </w:rPr>
            </w:pPr>
            <w:r w:rsidRPr="009A07FC">
              <w:rPr>
                <w:rFonts w:ascii="Aptos Narrow" w:eastAsia="Times New Roman" w:hAnsi="Aptos Narrow" w:cs="Times New Roman"/>
                <w:color w:val="000000"/>
                <w:kern w:val="0"/>
                <w:sz w:val="22"/>
                <w:szCs w:val="22"/>
                <w:lang w:eastAsia="en-ID"/>
                <w14:ligatures w14:val="none"/>
              </w:rPr>
              <w:t>47.65</w:t>
            </w:r>
          </w:p>
        </w:tc>
        <w:tc>
          <w:tcPr>
            <w:tcW w:w="960" w:type="dxa"/>
            <w:tcBorders>
              <w:top w:val="nil"/>
              <w:left w:val="nil"/>
              <w:bottom w:val="single" w:sz="4" w:space="0" w:color="auto"/>
              <w:right w:val="nil"/>
            </w:tcBorders>
            <w:shd w:val="clear" w:color="auto" w:fill="auto"/>
            <w:noWrap/>
            <w:vAlign w:val="bottom"/>
            <w:hideMark/>
          </w:tcPr>
          <w:p w14:paraId="5A7F1EB4" w14:textId="77777777" w:rsidR="009A07FC" w:rsidRPr="009A07FC" w:rsidRDefault="009A07FC" w:rsidP="009A07FC">
            <w:pPr>
              <w:spacing w:after="0" w:line="240" w:lineRule="auto"/>
              <w:jc w:val="right"/>
              <w:rPr>
                <w:rFonts w:ascii="Aptos Narrow" w:eastAsia="Times New Roman" w:hAnsi="Aptos Narrow" w:cs="Times New Roman"/>
                <w:color w:val="000000"/>
                <w:kern w:val="0"/>
                <w:sz w:val="22"/>
                <w:szCs w:val="22"/>
                <w:lang w:eastAsia="en-ID"/>
                <w14:ligatures w14:val="none"/>
              </w:rPr>
            </w:pPr>
            <w:r w:rsidRPr="009A07FC">
              <w:rPr>
                <w:rFonts w:ascii="Aptos Narrow" w:eastAsia="Times New Roman" w:hAnsi="Aptos Narrow" w:cs="Times New Roman"/>
                <w:color w:val="000000"/>
                <w:kern w:val="0"/>
                <w:sz w:val="22"/>
                <w:szCs w:val="22"/>
                <w:lang w:eastAsia="en-ID"/>
                <w14:ligatures w14:val="none"/>
              </w:rPr>
              <w:t>10.55</w:t>
            </w:r>
          </w:p>
        </w:tc>
      </w:tr>
      <w:tr w:rsidR="009A07FC" w:rsidRPr="009A07FC" w14:paraId="1308CCF2" w14:textId="77777777" w:rsidTr="0053740B">
        <w:trPr>
          <w:trHeight w:val="288"/>
          <w:jc w:val="center"/>
        </w:trPr>
        <w:tc>
          <w:tcPr>
            <w:tcW w:w="2038" w:type="dxa"/>
            <w:gridSpan w:val="2"/>
            <w:tcBorders>
              <w:top w:val="single" w:sz="4" w:space="0" w:color="auto"/>
              <w:left w:val="nil"/>
              <w:bottom w:val="single" w:sz="4" w:space="0" w:color="auto"/>
              <w:right w:val="nil"/>
            </w:tcBorders>
            <w:shd w:val="clear" w:color="auto" w:fill="auto"/>
            <w:noWrap/>
            <w:vAlign w:val="bottom"/>
            <w:hideMark/>
          </w:tcPr>
          <w:p w14:paraId="2E3DB6CB" w14:textId="77777777" w:rsidR="009A07FC" w:rsidRPr="009A07FC" w:rsidRDefault="009A07FC" w:rsidP="009A07FC">
            <w:pPr>
              <w:spacing w:after="0" w:line="240" w:lineRule="auto"/>
              <w:rPr>
                <w:rFonts w:ascii="Aptos Narrow" w:eastAsia="Times New Roman" w:hAnsi="Aptos Narrow" w:cs="Times New Roman"/>
                <w:color w:val="000000"/>
                <w:kern w:val="0"/>
                <w:sz w:val="22"/>
                <w:szCs w:val="22"/>
                <w:lang w:eastAsia="en-ID"/>
                <w14:ligatures w14:val="none"/>
              </w:rPr>
            </w:pPr>
            <w:r w:rsidRPr="009A07FC">
              <w:rPr>
                <w:rFonts w:ascii="Aptos Narrow" w:eastAsia="Times New Roman" w:hAnsi="Aptos Narrow" w:cs="Times New Roman"/>
                <w:color w:val="000000"/>
                <w:kern w:val="0"/>
                <w:sz w:val="22"/>
                <w:szCs w:val="22"/>
                <w:lang w:eastAsia="en-ID"/>
                <w14:ligatures w14:val="none"/>
              </w:rPr>
              <w:t>MCS_base</w:t>
            </w:r>
          </w:p>
        </w:tc>
        <w:tc>
          <w:tcPr>
            <w:tcW w:w="1652" w:type="dxa"/>
            <w:tcBorders>
              <w:top w:val="nil"/>
              <w:left w:val="nil"/>
              <w:bottom w:val="single" w:sz="4" w:space="0" w:color="auto"/>
              <w:right w:val="nil"/>
            </w:tcBorders>
            <w:shd w:val="clear" w:color="auto" w:fill="auto"/>
            <w:noWrap/>
            <w:vAlign w:val="bottom"/>
            <w:hideMark/>
          </w:tcPr>
          <w:p w14:paraId="109A49F6" w14:textId="77777777" w:rsidR="009A07FC" w:rsidRPr="009A07FC" w:rsidRDefault="009A07FC" w:rsidP="009A07FC">
            <w:pPr>
              <w:spacing w:after="0" w:line="240" w:lineRule="auto"/>
              <w:rPr>
                <w:rFonts w:ascii="Aptos Narrow" w:eastAsia="Times New Roman" w:hAnsi="Aptos Narrow" w:cs="Times New Roman"/>
                <w:color w:val="000000"/>
                <w:kern w:val="0"/>
                <w:sz w:val="22"/>
                <w:szCs w:val="22"/>
                <w:lang w:eastAsia="en-ID"/>
                <w14:ligatures w14:val="none"/>
              </w:rPr>
            </w:pPr>
            <w:r w:rsidRPr="009A07FC">
              <w:rPr>
                <w:rFonts w:ascii="Aptos Narrow" w:eastAsia="Times New Roman" w:hAnsi="Aptos Narrow" w:cs="Times New Roman"/>
                <w:color w:val="000000"/>
                <w:kern w:val="0"/>
                <w:sz w:val="22"/>
                <w:szCs w:val="22"/>
                <w:lang w:eastAsia="en-ID"/>
                <w14:ligatures w14:val="none"/>
              </w:rPr>
              <w:t>0.67 - 56.63</w:t>
            </w:r>
          </w:p>
        </w:tc>
        <w:tc>
          <w:tcPr>
            <w:tcW w:w="900" w:type="dxa"/>
            <w:tcBorders>
              <w:top w:val="nil"/>
              <w:left w:val="nil"/>
              <w:bottom w:val="single" w:sz="4" w:space="0" w:color="auto"/>
              <w:right w:val="nil"/>
            </w:tcBorders>
            <w:shd w:val="clear" w:color="auto" w:fill="auto"/>
            <w:noWrap/>
            <w:vAlign w:val="bottom"/>
            <w:hideMark/>
          </w:tcPr>
          <w:p w14:paraId="0A142F66" w14:textId="77777777" w:rsidR="009A07FC" w:rsidRPr="009A07FC" w:rsidRDefault="009A07FC" w:rsidP="009A07FC">
            <w:pPr>
              <w:spacing w:after="0" w:line="240" w:lineRule="auto"/>
              <w:jc w:val="right"/>
              <w:rPr>
                <w:rFonts w:ascii="Aptos Narrow" w:eastAsia="Times New Roman" w:hAnsi="Aptos Narrow" w:cs="Times New Roman"/>
                <w:color w:val="000000"/>
                <w:kern w:val="0"/>
                <w:sz w:val="22"/>
                <w:szCs w:val="22"/>
                <w:lang w:eastAsia="en-ID"/>
                <w14:ligatures w14:val="none"/>
              </w:rPr>
            </w:pPr>
            <w:r w:rsidRPr="009A07FC">
              <w:rPr>
                <w:rFonts w:ascii="Aptos Narrow" w:eastAsia="Times New Roman" w:hAnsi="Aptos Narrow" w:cs="Times New Roman"/>
                <w:color w:val="000000"/>
                <w:kern w:val="0"/>
                <w:sz w:val="22"/>
                <w:szCs w:val="22"/>
                <w:lang w:eastAsia="en-ID"/>
                <w14:ligatures w14:val="none"/>
              </w:rPr>
              <w:t>19.7</w:t>
            </w:r>
          </w:p>
        </w:tc>
        <w:tc>
          <w:tcPr>
            <w:tcW w:w="980" w:type="dxa"/>
            <w:tcBorders>
              <w:top w:val="nil"/>
              <w:left w:val="nil"/>
              <w:bottom w:val="single" w:sz="4" w:space="0" w:color="auto"/>
              <w:right w:val="nil"/>
            </w:tcBorders>
            <w:shd w:val="clear" w:color="auto" w:fill="auto"/>
            <w:noWrap/>
            <w:vAlign w:val="bottom"/>
            <w:hideMark/>
          </w:tcPr>
          <w:p w14:paraId="436B050A" w14:textId="77777777" w:rsidR="009A07FC" w:rsidRPr="009A07FC" w:rsidRDefault="009A07FC" w:rsidP="009A07FC">
            <w:pPr>
              <w:spacing w:after="0" w:line="240" w:lineRule="auto"/>
              <w:jc w:val="right"/>
              <w:rPr>
                <w:rFonts w:ascii="Aptos Narrow" w:eastAsia="Times New Roman" w:hAnsi="Aptos Narrow" w:cs="Times New Roman"/>
                <w:color w:val="000000"/>
                <w:kern w:val="0"/>
                <w:sz w:val="22"/>
                <w:szCs w:val="22"/>
                <w:lang w:eastAsia="en-ID"/>
                <w14:ligatures w14:val="none"/>
              </w:rPr>
            </w:pPr>
            <w:r w:rsidRPr="009A07FC">
              <w:rPr>
                <w:rFonts w:ascii="Aptos Narrow" w:eastAsia="Times New Roman" w:hAnsi="Aptos Narrow" w:cs="Times New Roman"/>
                <w:color w:val="000000"/>
                <w:kern w:val="0"/>
                <w:sz w:val="22"/>
                <w:szCs w:val="22"/>
                <w:lang w:eastAsia="en-ID"/>
                <w14:ligatures w14:val="none"/>
              </w:rPr>
              <w:t>27.04</w:t>
            </w:r>
          </w:p>
        </w:tc>
        <w:tc>
          <w:tcPr>
            <w:tcW w:w="960" w:type="dxa"/>
            <w:tcBorders>
              <w:top w:val="nil"/>
              <w:left w:val="nil"/>
              <w:bottom w:val="single" w:sz="4" w:space="0" w:color="auto"/>
              <w:right w:val="nil"/>
            </w:tcBorders>
            <w:shd w:val="clear" w:color="auto" w:fill="auto"/>
            <w:noWrap/>
            <w:vAlign w:val="bottom"/>
            <w:hideMark/>
          </w:tcPr>
          <w:p w14:paraId="7BAD382E" w14:textId="77777777" w:rsidR="009A07FC" w:rsidRPr="009A07FC" w:rsidRDefault="009A07FC" w:rsidP="009A07FC">
            <w:pPr>
              <w:spacing w:after="0" w:line="240" w:lineRule="auto"/>
              <w:jc w:val="right"/>
              <w:rPr>
                <w:rFonts w:ascii="Aptos Narrow" w:eastAsia="Times New Roman" w:hAnsi="Aptos Narrow" w:cs="Times New Roman"/>
                <w:color w:val="000000"/>
                <w:kern w:val="0"/>
                <w:sz w:val="22"/>
                <w:szCs w:val="22"/>
                <w:lang w:eastAsia="en-ID"/>
                <w14:ligatures w14:val="none"/>
              </w:rPr>
            </w:pPr>
            <w:r w:rsidRPr="009A07FC">
              <w:rPr>
                <w:rFonts w:ascii="Aptos Narrow" w:eastAsia="Times New Roman" w:hAnsi="Aptos Narrow" w:cs="Times New Roman"/>
                <w:color w:val="000000"/>
                <w:kern w:val="0"/>
                <w:sz w:val="22"/>
                <w:szCs w:val="22"/>
                <w:lang w:eastAsia="en-ID"/>
                <w14:ligatures w14:val="none"/>
              </w:rPr>
              <w:t>27.08</w:t>
            </w:r>
          </w:p>
        </w:tc>
        <w:tc>
          <w:tcPr>
            <w:tcW w:w="960" w:type="dxa"/>
            <w:tcBorders>
              <w:top w:val="nil"/>
              <w:left w:val="nil"/>
              <w:bottom w:val="single" w:sz="4" w:space="0" w:color="auto"/>
              <w:right w:val="nil"/>
            </w:tcBorders>
            <w:shd w:val="clear" w:color="auto" w:fill="auto"/>
            <w:noWrap/>
            <w:vAlign w:val="bottom"/>
            <w:hideMark/>
          </w:tcPr>
          <w:p w14:paraId="3F513DF6" w14:textId="77777777" w:rsidR="009A07FC" w:rsidRPr="009A07FC" w:rsidRDefault="009A07FC" w:rsidP="009A07FC">
            <w:pPr>
              <w:spacing w:after="0" w:line="240" w:lineRule="auto"/>
              <w:jc w:val="right"/>
              <w:rPr>
                <w:rFonts w:ascii="Aptos Narrow" w:eastAsia="Times New Roman" w:hAnsi="Aptos Narrow" w:cs="Times New Roman"/>
                <w:color w:val="000000"/>
                <w:kern w:val="0"/>
                <w:sz w:val="22"/>
                <w:szCs w:val="22"/>
                <w:lang w:eastAsia="en-ID"/>
                <w14:ligatures w14:val="none"/>
              </w:rPr>
            </w:pPr>
            <w:r w:rsidRPr="009A07FC">
              <w:rPr>
                <w:rFonts w:ascii="Aptos Narrow" w:eastAsia="Times New Roman" w:hAnsi="Aptos Narrow" w:cs="Times New Roman"/>
                <w:color w:val="000000"/>
                <w:kern w:val="0"/>
                <w:sz w:val="22"/>
                <w:szCs w:val="22"/>
                <w:lang w:eastAsia="en-ID"/>
                <w14:ligatures w14:val="none"/>
              </w:rPr>
              <w:t>33.96</w:t>
            </w:r>
          </w:p>
        </w:tc>
        <w:tc>
          <w:tcPr>
            <w:tcW w:w="960" w:type="dxa"/>
            <w:tcBorders>
              <w:top w:val="nil"/>
              <w:left w:val="nil"/>
              <w:bottom w:val="single" w:sz="4" w:space="0" w:color="auto"/>
              <w:right w:val="nil"/>
            </w:tcBorders>
            <w:shd w:val="clear" w:color="auto" w:fill="auto"/>
            <w:noWrap/>
            <w:vAlign w:val="bottom"/>
            <w:hideMark/>
          </w:tcPr>
          <w:p w14:paraId="2AC2ECF2" w14:textId="77777777" w:rsidR="009A07FC" w:rsidRPr="009A07FC" w:rsidRDefault="009A07FC" w:rsidP="009A07FC">
            <w:pPr>
              <w:spacing w:after="0" w:line="240" w:lineRule="auto"/>
              <w:jc w:val="right"/>
              <w:rPr>
                <w:rFonts w:ascii="Aptos Narrow" w:eastAsia="Times New Roman" w:hAnsi="Aptos Narrow" w:cs="Times New Roman"/>
                <w:color w:val="000000"/>
                <w:kern w:val="0"/>
                <w:sz w:val="22"/>
                <w:szCs w:val="22"/>
                <w:lang w:eastAsia="en-ID"/>
                <w14:ligatures w14:val="none"/>
              </w:rPr>
            </w:pPr>
            <w:r w:rsidRPr="009A07FC">
              <w:rPr>
                <w:rFonts w:ascii="Aptos Narrow" w:eastAsia="Times New Roman" w:hAnsi="Aptos Narrow" w:cs="Times New Roman"/>
                <w:color w:val="000000"/>
                <w:kern w:val="0"/>
                <w:sz w:val="22"/>
                <w:szCs w:val="22"/>
                <w:lang w:eastAsia="en-ID"/>
                <w14:ligatures w14:val="none"/>
              </w:rPr>
              <w:t>10.75</w:t>
            </w:r>
          </w:p>
        </w:tc>
      </w:tr>
      <w:tr w:rsidR="009A07FC" w:rsidRPr="009A07FC" w14:paraId="6F46BA8F" w14:textId="77777777" w:rsidTr="0053740B">
        <w:trPr>
          <w:trHeight w:val="288"/>
          <w:jc w:val="center"/>
        </w:trPr>
        <w:tc>
          <w:tcPr>
            <w:tcW w:w="1780" w:type="dxa"/>
            <w:tcBorders>
              <w:top w:val="nil"/>
              <w:left w:val="nil"/>
              <w:bottom w:val="nil"/>
              <w:right w:val="nil"/>
            </w:tcBorders>
            <w:shd w:val="clear" w:color="auto" w:fill="auto"/>
            <w:noWrap/>
            <w:vAlign w:val="bottom"/>
            <w:hideMark/>
          </w:tcPr>
          <w:p w14:paraId="53AB08E6" w14:textId="77777777" w:rsidR="009A07FC" w:rsidRPr="009A07FC" w:rsidRDefault="009A07FC" w:rsidP="009A07FC">
            <w:pPr>
              <w:spacing w:after="0" w:line="240" w:lineRule="auto"/>
              <w:jc w:val="right"/>
              <w:rPr>
                <w:rFonts w:ascii="Aptos Narrow" w:eastAsia="Times New Roman" w:hAnsi="Aptos Narrow" w:cs="Times New Roman"/>
                <w:color w:val="000000"/>
                <w:kern w:val="0"/>
                <w:sz w:val="22"/>
                <w:szCs w:val="22"/>
                <w:lang w:eastAsia="en-ID"/>
                <w14:ligatures w14:val="none"/>
              </w:rPr>
            </w:pPr>
          </w:p>
        </w:tc>
        <w:tc>
          <w:tcPr>
            <w:tcW w:w="258" w:type="dxa"/>
            <w:tcBorders>
              <w:top w:val="nil"/>
              <w:left w:val="nil"/>
              <w:bottom w:val="nil"/>
              <w:right w:val="nil"/>
            </w:tcBorders>
            <w:shd w:val="clear" w:color="auto" w:fill="auto"/>
            <w:noWrap/>
            <w:vAlign w:val="bottom"/>
            <w:hideMark/>
          </w:tcPr>
          <w:p w14:paraId="6381471B" w14:textId="77777777" w:rsidR="009A07FC" w:rsidRPr="009A07FC" w:rsidRDefault="009A07FC" w:rsidP="009A07FC">
            <w:pPr>
              <w:spacing w:after="0" w:line="240" w:lineRule="auto"/>
              <w:rPr>
                <w:rFonts w:ascii="Times New Roman" w:eastAsia="Times New Roman" w:hAnsi="Times New Roman" w:cs="Times New Roman"/>
                <w:kern w:val="0"/>
                <w:sz w:val="20"/>
                <w:szCs w:val="20"/>
                <w:lang w:eastAsia="en-ID"/>
                <w14:ligatures w14:val="none"/>
              </w:rPr>
            </w:pPr>
          </w:p>
        </w:tc>
        <w:tc>
          <w:tcPr>
            <w:tcW w:w="1652" w:type="dxa"/>
            <w:tcBorders>
              <w:top w:val="nil"/>
              <w:left w:val="nil"/>
              <w:bottom w:val="nil"/>
              <w:right w:val="nil"/>
            </w:tcBorders>
            <w:shd w:val="clear" w:color="auto" w:fill="auto"/>
            <w:noWrap/>
            <w:vAlign w:val="bottom"/>
            <w:hideMark/>
          </w:tcPr>
          <w:p w14:paraId="7191B1B2" w14:textId="77777777" w:rsidR="009A07FC" w:rsidRPr="009A07FC" w:rsidRDefault="009A07FC" w:rsidP="009A07FC">
            <w:pPr>
              <w:spacing w:after="0" w:line="240" w:lineRule="auto"/>
              <w:rPr>
                <w:rFonts w:ascii="Times New Roman" w:eastAsia="Times New Roman" w:hAnsi="Times New Roman" w:cs="Times New Roman"/>
                <w:kern w:val="0"/>
                <w:sz w:val="20"/>
                <w:szCs w:val="20"/>
                <w:lang w:eastAsia="en-ID"/>
                <w14:ligatures w14:val="none"/>
              </w:rPr>
            </w:pPr>
          </w:p>
        </w:tc>
        <w:tc>
          <w:tcPr>
            <w:tcW w:w="900" w:type="dxa"/>
            <w:tcBorders>
              <w:top w:val="nil"/>
              <w:left w:val="nil"/>
              <w:bottom w:val="nil"/>
              <w:right w:val="nil"/>
            </w:tcBorders>
            <w:shd w:val="clear" w:color="auto" w:fill="auto"/>
            <w:noWrap/>
            <w:vAlign w:val="bottom"/>
            <w:hideMark/>
          </w:tcPr>
          <w:p w14:paraId="7D5AE02A" w14:textId="77777777" w:rsidR="009A07FC" w:rsidRPr="009A07FC" w:rsidRDefault="009A07FC" w:rsidP="009A07FC">
            <w:pPr>
              <w:spacing w:after="0" w:line="240" w:lineRule="auto"/>
              <w:rPr>
                <w:rFonts w:ascii="Times New Roman" w:eastAsia="Times New Roman" w:hAnsi="Times New Roman" w:cs="Times New Roman"/>
                <w:kern w:val="0"/>
                <w:sz w:val="20"/>
                <w:szCs w:val="20"/>
                <w:lang w:eastAsia="en-ID"/>
                <w14:ligatures w14:val="none"/>
              </w:rPr>
            </w:pPr>
          </w:p>
        </w:tc>
        <w:tc>
          <w:tcPr>
            <w:tcW w:w="980" w:type="dxa"/>
            <w:tcBorders>
              <w:top w:val="nil"/>
              <w:left w:val="nil"/>
              <w:bottom w:val="nil"/>
              <w:right w:val="nil"/>
            </w:tcBorders>
            <w:shd w:val="clear" w:color="auto" w:fill="auto"/>
            <w:noWrap/>
            <w:vAlign w:val="bottom"/>
            <w:hideMark/>
          </w:tcPr>
          <w:p w14:paraId="225697AE" w14:textId="77777777" w:rsidR="009A07FC" w:rsidRPr="009A07FC" w:rsidRDefault="009A07FC" w:rsidP="009A07FC">
            <w:pPr>
              <w:spacing w:after="0" w:line="240" w:lineRule="auto"/>
              <w:rPr>
                <w:rFonts w:ascii="Times New Roman" w:eastAsia="Times New Roman" w:hAnsi="Times New Roman" w:cs="Times New Roman"/>
                <w:kern w:val="0"/>
                <w:sz w:val="20"/>
                <w:szCs w:val="20"/>
                <w:lang w:eastAsia="en-ID"/>
                <w14:ligatures w14:val="none"/>
              </w:rPr>
            </w:pPr>
          </w:p>
        </w:tc>
        <w:tc>
          <w:tcPr>
            <w:tcW w:w="960" w:type="dxa"/>
            <w:tcBorders>
              <w:top w:val="nil"/>
              <w:left w:val="nil"/>
              <w:bottom w:val="nil"/>
              <w:right w:val="nil"/>
            </w:tcBorders>
            <w:shd w:val="clear" w:color="auto" w:fill="auto"/>
            <w:noWrap/>
            <w:vAlign w:val="bottom"/>
            <w:hideMark/>
          </w:tcPr>
          <w:p w14:paraId="6F05C1C1" w14:textId="77777777" w:rsidR="009A07FC" w:rsidRPr="009A07FC" w:rsidRDefault="009A07FC" w:rsidP="009A07FC">
            <w:pPr>
              <w:spacing w:after="0" w:line="240" w:lineRule="auto"/>
              <w:rPr>
                <w:rFonts w:ascii="Times New Roman" w:eastAsia="Times New Roman" w:hAnsi="Times New Roman" w:cs="Times New Roman"/>
                <w:kern w:val="0"/>
                <w:sz w:val="20"/>
                <w:szCs w:val="20"/>
                <w:lang w:eastAsia="en-ID"/>
                <w14:ligatures w14:val="none"/>
              </w:rPr>
            </w:pPr>
          </w:p>
        </w:tc>
        <w:tc>
          <w:tcPr>
            <w:tcW w:w="960" w:type="dxa"/>
            <w:tcBorders>
              <w:top w:val="nil"/>
              <w:left w:val="nil"/>
              <w:bottom w:val="nil"/>
              <w:right w:val="nil"/>
            </w:tcBorders>
            <w:shd w:val="clear" w:color="auto" w:fill="auto"/>
            <w:noWrap/>
            <w:vAlign w:val="bottom"/>
            <w:hideMark/>
          </w:tcPr>
          <w:p w14:paraId="4AE6F742" w14:textId="77777777" w:rsidR="009A07FC" w:rsidRPr="009A07FC" w:rsidRDefault="009A07FC" w:rsidP="009A07FC">
            <w:pPr>
              <w:spacing w:after="0" w:line="240" w:lineRule="auto"/>
              <w:rPr>
                <w:rFonts w:ascii="Times New Roman" w:eastAsia="Times New Roman" w:hAnsi="Times New Roman" w:cs="Times New Roman"/>
                <w:kern w:val="0"/>
                <w:sz w:val="20"/>
                <w:szCs w:val="20"/>
                <w:lang w:eastAsia="en-ID"/>
                <w14:ligatures w14:val="none"/>
              </w:rPr>
            </w:pPr>
          </w:p>
        </w:tc>
        <w:tc>
          <w:tcPr>
            <w:tcW w:w="960" w:type="dxa"/>
            <w:tcBorders>
              <w:top w:val="nil"/>
              <w:left w:val="nil"/>
              <w:bottom w:val="nil"/>
              <w:right w:val="nil"/>
            </w:tcBorders>
            <w:shd w:val="clear" w:color="auto" w:fill="auto"/>
            <w:noWrap/>
            <w:vAlign w:val="bottom"/>
            <w:hideMark/>
          </w:tcPr>
          <w:p w14:paraId="19A8796B" w14:textId="77777777" w:rsidR="009A07FC" w:rsidRPr="009A07FC" w:rsidRDefault="009A07FC" w:rsidP="009A07FC">
            <w:pPr>
              <w:spacing w:after="0" w:line="240" w:lineRule="auto"/>
              <w:rPr>
                <w:rFonts w:ascii="Times New Roman" w:eastAsia="Times New Roman" w:hAnsi="Times New Roman" w:cs="Times New Roman"/>
                <w:kern w:val="0"/>
                <w:sz w:val="20"/>
                <w:szCs w:val="20"/>
                <w:lang w:eastAsia="en-ID"/>
                <w14:ligatures w14:val="none"/>
              </w:rPr>
            </w:pPr>
          </w:p>
        </w:tc>
      </w:tr>
      <w:tr w:rsidR="009A07FC" w:rsidRPr="009A07FC" w14:paraId="752DB087" w14:textId="77777777" w:rsidTr="0053740B">
        <w:trPr>
          <w:trHeight w:val="288"/>
          <w:jc w:val="center"/>
        </w:trPr>
        <w:tc>
          <w:tcPr>
            <w:tcW w:w="1780" w:type="dxa"/>
            <w:tcBorders>
              <w:top w:val="single" w:sz="4" w:space="0" w:color="auto"/>
              <w:left w:val="nil"/>
              <w:bottom w:val="nil"/>
              <w:right w:val="nil"/>
            </w:tcBorders>
            <w:shd w:val="clear" w:color="auto" w:fill="auto"/>
            <w:noWrap/>
            <w:vAlign w:val="bottom"/>
            <w:hideMark/>
          </w:tcPr>
          <w:p w14:paraId="0770051A" w14:textId="77777777" w:rsidR="009A07FC" w:rsidRPr="009A07FC" w:rsidRDefault="009A07FC" w:rsidP="009A07FC">
            <w:pPr>
              <w:spacing w:after="0" w:line="240" w:lineRule="auto"/>
              <w:rPr>
                <w:rFonts w:ascii="Aptos Narrow" w:eastAsia="Times New Roman" w:hAnsi="Aptos Narrow" w:cs="Times New Roman"/>
                <w:color w:val="000000"/>
                <w:kern w:val="0"/>
                <w:sz w:val="22"/>
                <w:szCs w:val="22"/>
                <w:lang w:eastAsia="en-ID"/>
                <w14:ligatures w14:val="none"/>
              </w:rPr>
            </w:pPr>
            <w:r w:rsidRPr="009A07FC">
              <w:rPr>
                <w:rFonts w:ascii="Aptos Narrow" w:eastAsia="Times New Roman" w:hAnsi="Aptos Narrow" w:cs="Times New Roman"/>
                <w:color w:val="000000"/>
                <w:kern w:val="0"/>
                <w:sz w:val="22"/>
                <w:szCs w:val="22"/>
                <w:lang w:eastAsia="en-ID"/>
                <w14:ligatures w14:val="none"/>
              </w:rPr>
              <w:t>Missing</w:t>
            </w:r>
          </w:p>
        </w:tc>
        <w:tc>
          <w:tcPr>
            <w:tcW w:w="258" w:type="dxa"/>
            <w:tcBorders>
              <w:top w:val="single" w:sz="4" w:space="0" w:color="auto"/>
              <w:left w:val="nil"/>
              <w:bottom w:val="nil"/>
              <w:right w:val="nil"/>
            </w:tcBorders>
            <w:shd w:val="clear" w:color="auto" w:fill="auto"/>
            <w:noWrap/>
            <w:vAlign w:val="bottom"/>
            <w:hideMark/>
          </w:tcPr>
          <w:p w14:paraId="6F806160" w14:textId="77777777" w:rsidR="009A07FC" w:rsidRPr="009A07FC" w:rsidRDefault="009A07FC" w:rsidP="009A07FC">
            <w:pPr>
              <w:spacing w:after="0" w:line="240" w:lineRule="auto"/>
              <w:rPr>
                <w:rFonts w:ascii="Aptos Narrow" w:eastAsia="Times New Roman" w:hAnsi="Aptos Narrow" w:cs="Times New Roman"/>
                <w:color w:val="000000"/>
                <w:kern w:val="0"/>
                <w:sz w:val="22"/>
                <w:szCs w:val="22"/>
                <w:lang w:eastAsia="en-ID"/>
                <w14:ligatures w14:val="none"/>
              </w:rPr>
            </w:pPr>
            <w:r w:rsidRPr="009A07FC">
              <w:rPr>
                <w:rFonts w:ascii="Aptos Narrow" w:eastAsia="Times New Roman" w:hAnsi="Aptos Narrow" w:cs="Times New Roman"/>
                <w:color w:val="000000"/>
                <w:kern w:val="0"/>
                <w:sz w:val="22"/>
                <w:szCs w:val="22"/>
                <w:lang w:eastAsia="en-ID"/>
                <w14:ligatures w14:val="none"/>
              </w:rPr>
              <w:t> </w:t>
            </w:r>
          </w:p>
        </w:tc>
        <w:tc>
          <w:tcPr>
            <w:tcW w:w="1652" w:type="dxa"/>
            <w:tcBorders>
              <w:top w:val="single" w:sz="4" w:space="0" w:color="auto"/>
              <w:left w:val="nil"/>
              <w:bottom w:val="nil"/>
              <w:right w:val="nil"/>
            </w:tcBorders>
            <w:shd w:val="clear" w:color="auto" w:fill="auto"/>
            <w:noWrap/>
            <w:vAlign w:val="bottom"/>
            <w:hideMark/>
          </w:tcPr>
          <w:p w14:paraId="2B24A327" w14:textId="77777777" w:rsidR="009A07FC" w:rsidRPr="009A07FC" w:rsidRDefault="009A07FC" w:rsidP="009A07FC">
            <w:pPr>
              <w:spacing w:after="0" w:line="240" w:lineRule="auto"/>
              <w:jc w:val="right"/>
              <w:rPr>
                <w:rFonts w:ascii="Aptos Narrow" w:eastAsia="Times New Roman" w:hAnsi="Aptos Narrow" w:cs="Times New Roman"/>
                <w:color w:val="000000"/>
                <w:kern w:val="0"/>
                <w:sz w:val="22"/>
                <w:szCs w:val="22"/>
                <w:lang w:eastAsia="en-ID"/>
                <w14:ligatures w14:val="none"/>
              </w:rPr>
            </w:pPr>
            <w:r w:rsidRPr="009A07FC">
              <w:rPr>
                <w:rFonts w:ascii="Aptos Narrow" w:eastAsia="Times New Roman" w:hAnsi="Aptos Narrow" w:cs="Times New Roman"/>
                <w:color w:val="000000"/>
                <w:kern w:val="0"/>
                <w:sz w:val="22"/>
                <w:szCs w:val="22"/>
                <w:lang w:eastAsia="en-ID"/>
                <w14:ligatures w14:val="none"/>
              </w:rPr>
              <w:t>4</w:t>
            </w:r>
          </w:p>
        </w:tc>
        <w:tc>
          <w:tcPr>
            <w:tcW w:w="900" w:type="dxa"/>
            <w:tcBorders>
              <w:top w:val="single" w:sz="4" w:space="0" w:color="auto"/>
              <w:left w:val="nil"/>
              <w:bottom w:val="nil"/>
              <w:right w:val="nil"/>
            </w:tcBorders>
            <w:shd w:val="clear" w:color="auto" w:fill="auto"/>
            <w:noWrap/>
            <w:vAlign w:val="bottom"/>
            <w:hideMark/>
          </w:tcPr>
          <w:p w14:paraId="3793CBA3" w14:textId="77777777" w:rsidR="009A07FC" w:rsidRPr="009A07FC" w:rsidRDefault="009A07FC" w:rsidP="009A07FC">
            <w:pPr>
              <w:spacing w:after="0" w:line="240" w:lineRule="auto"/>
              <w:rPr>
                <w:rFonts w:ascii="Aptos Narrow" w:eastAsia="Times New Roman" w:hAnsi="Aptos Narrow" w:cs="Times New Roman"/>
                <w:color w:val="000000"/>
                <w:kern w:val="0"/>
                <w:sz w:val="22"/>
                <w:szCs w:val="22"/>
                <w:lang w:eastAsia="en-ID"/>
                <w14:ligatures w14:val="none"/>
              </w:rPr>
            </w:pPr>
            <w:r w:rsidRPr="009A07FC">
              <w:rPr>
                <w:rFonts w:ascii="Aptos Narrow" w:eastAsia="Times New Roman" w:hAnsi="Aptos Narrow" w:cs="Times New Roman"/>
                <w:color w:val="000000"/>
                <w:kern w:val="0"/>
                <w:sz w:val="22"/>
                <w:szCs w:val="22"/>
                <w:lang w:eastAsia="en-ID"/>
                <w14:ligatures w14:val="none"/>
              </w:rPr>
              <w:t> </w:t>
            </w:r>
          </w:p>
        </w:tc>
        <w:tc>
          <w:tcPr>
            <w:tcW w:w="980" w:type="dxa"/>
            <w:tcBorders>
              <w:top w:val="single" w:sz="4" w:space="0" w:color="auto"/>
              <w:left w:val="nil"/>
              <w:bottom w:val="nil"/>
              <w:right w:val="nil"/>
            </w:tcBorders>
            <w:shd w:val="clear" w:color="auto" w:fill="auto"/>
            <w:noWrap/>
            <w:vAlign w:val="bottom"/>
            <w:hideMark/>
          </w:tcPr>
          <w:p w14:paraId="3BF7F618" w14:textId="77777777" w:rsidR="009A07FC" w:rsidRPr="009A07FC" w:rsidRDefault="009A07FC" w:rsidP="009A07FC">
            <w:pPr>
              <w:spacing w:after="0" w:line="240" w:lineRule="auto"/>
              <w:rPr>
                <w:rFonts w:ascii="Aptos Narrow" w:eastAsia="Times New Roman" w:hAnsi="Aptos Narrow" w:cs="Times New Roman"/>
                <w:color w:val="000000"/>
                <w:kern w:val="0"/>
                <w:sz w:val="22"/>
                <w:szCs w:val="22"/>
                <w:lang w:eastAsia="en-ID"/>
                <w14:ligatures w14:val="none"/>
              </w:rPr>
            </w:pPr>
            <w:r w:rsidRPr="009A07FC">
              <w:rPr>
                <w:rFonts w:ascii="Aptos Narrow" w:eastAsia="Times New Roman" w:hAnsi="Aptos Narrow" w:cs="Times New Roman"/>
                <w:color w:val="000000"/>
                <w:kern w:val="0"/>
                <w:sz w:val="22"/>
                <w:szCs w:val="22"/>
                <w:lang w:eastAsia="en-ID"/>
                <w14:ligatures w14:val="none"/>
              </w:rPr>
              <w:t> </w:t>
            </w:r>
          </w:p>
        </w:tc>
        <w:tc>
          <w:tcPr>
            <w:tcW w:w="960" w:type="dxa"/>
            <w:tcBorders>
              <w:top w:val="single" w:sz="4" w:space="0" w:color="auto"/>
              <w:left w:val="nil"/>
              <w:bottom w:val="nil"/>
              <w:right w:val="nil"/>
            </w:tcBorders>
            <w:shd w:val="clear" w:color="auto" w:fill="auto"/>
            <w:noWrap/>
            <w:vAlign w:val="bottom"/>
            <w:hideMark/>
          </w:tcPr>
          <w:p w14:paraId="32A8D44E" w14:textId="77777777" w:rsidR="009A07FC" w:rsidRPr="009A07FC" w:rsidRDefault="009A07FC" w:rsidP="009A07FC">
            <w:pPr>
              <w:spacing w:after="0" w:line="240" w:lineRule="auto"/>
              <w:rPr>
                <w:rFonts w:ascii="Aptos Narrow" w:eastAsia="Times New Roman" w:hAnsi="Aptos Narrow" w:cs="Times New Roman"/>
                <w:color w:val="000000"/>
                <w:kern w:val="0"/>
                <w:sz w:val="22"/>
                <w:szCs w:val="22"/>
                <w:lang w:eastAsia="en-ID"/>
                <w14:ligatures w14:val="none"/>
              </w:rPr>
            </w:pPr>
            <w:r w:rsidRPr="009A07FC">
              <w:rPr>
                <w:rFonts w:ascii="Aptos Narrow" w:eastAsia="Times New Roman" w:hAnsi="Aptos Narrow" w:cs="Times New Roman"/>
                <w:color w:val="000000"/>
                <w:kern w:val="0"/>
                <w:sz w:val="22"/>
                <w:szCs w:val="22"/>
                <w:lang w:eastAsia="en-ID"/>
                <w14:ligatures w14:val="none"/>
              </w:rPr>
              <w:t> </w:t>
            </w:r>
          </w:p>
        </w:tc>
        <w:tc>
          <w:tcPr>
            <w:tcW w:w="960" w:type="dxa"/>
            <w:tcBorders>
              <w:top w:val="single" w:sz="4" w:space="0" w:color="auto"/>
              <w:left w:val="nil"/>
              <w:bottom w:val="nil"/>
              <w:right w:val="nil"/>
            </w:tcBorders>
            <w:shd w:val="clear" w:color="auto" w:fill="auto"/>
            <w:noWrap/>
            <w:vAlign w:val="bottom"/>
            <w:hideMark/>
          </w:tcPr>
          <w:p w14:paraId="11E58928" w14:textId="77777777" w:rsidR="009A07FC" w:rsidRPr="009A07FC" w:rsidRDefault="009A07FC" w:rsidP="009A07FC">
            <w:pPr>
              <w:spacing w:after="0" w:line="240" w:lineRule="auto"/>
              <w:rPr>
                <w:rFonts w:ascii="Aptos Narrow" w:eastAsia="Times New Roman" w:hAnsi="Aptos Narrow" w:cs="Times New Roman"/>
                <w:color w:val="000000"/>
                <w:kern w:val="0"/>
                <w:sz w:val="22"/>
                <w:szCs w:val="22"/>
                <w:lang w:eastAsia="en-ID"/>
                <w14:ligatures w14:val="none"/>
              </w:rPr>
            </w:pPr>
            <w:r w:rsidRPr="009A07FC">
              <w:rPr>
                <w:rFonts w:ascii="Aptos Narrow" w:eastAsia="Times New Roman" w:hAnsi="Aptos Narrow" w:cs="Times New Roman"/>
                <w:color w:val="000000"/>
                <w:kern w:val="0"/>
                <w:sz w:val="22"/>
                <w:szCs w:val="22"/>
                <w:lang w:eastAsia="en-ID"/>
                <w14:ligatures w14:val="none"/>
              </w:rPr>
              <w:t> </w:t>
            </w:r>
          </w:p>
        </w:tc>
        <w:tc>
          <w:tcPr>
            <w:tcW w:w="960" w:type="dxa"/>
            <w:tcBorders>
              <w:top w:val="single" w:sz="4" w:space="0" w:color="auto"/>
              <w:left w:val="nil"/>
              <w:bottom w:val="nil"/>
              <w:right w:val="nil"/>
            </w:tcBorders>
            <w:shd w:val="clear" w:color="auto" w:fill="auto"/>
            <w:noWrap/>
            <w:vAlign w:val="bottom"/>
            <w:hideMark/>
          </w:tcPr>
          <w:p w14:paraId="2DCB8EB0" w14:textId="77777777" w:rsidR="009A07FC" w:rsidRPr="009A07FC" w:rsidRDefault="009A07FC" w:rsidP="009A07FC">
            <w:pPr>
              <w:spacing w:after="0" w:line="240" w:lineRule="auto"/>
              <w:rPr>
                <w:rFonts w:ascii="Aptos Narrow" w:eastAsia="Times New Roman" w:hAnsi="Aptos Narrow" w:cs="Times New Roman"/>
                <w:color w:val="000000"/>
                <w:kern w:val="0"/>
                <w:sz w:val="22"/>
                <w:szCs w:val="22"/>
                <w:lang w:eastAsia="en-ID"/>
                <w14:ligatures w14:val="none"/>
              </w:rPr>
            </w:pPr>
            <w:r w:rsidRPr="009A07FC">
              <w:rPr>
                <w:rFonts w:ascii="Aptos Narrow" w:eastAsia="Times New Roman" w:hAnsi="Aptos Narrow" w:cs="Times New Roman"/>
                <w:color w:val="000000"/>
                <w:kern w:val="0"/>
                <w:sz w:val="22"/>
                <w:szCs w:val="22"/>
                <w:lang w:eastAsia="en-ID"/>
                <w14:ligatures w14:val="none"/>
              </w:rPr>
              <w:t> </w:t>
            </w:r>
          </w:p>
        </w:tc>
      </w:tr>
      <w:tr w:rsidR="009A07FC" w:rsidRPr="009A07FC" w14:paraId="502A8E95" w14:textId="77777777" w:rsidTr="0053740B">
        <w:trPr>
          <w:trHeight w:val="288"/>
          <w:jc w:val="center"/>
        </w:trPr>
        <w:tc>
          <w:tcPr>
            <w:tcW w:w="1780" w:type="dxa"/>
            <w:tcBorders>
              <w:top w:val="nil"/>
              <w:left w:val="nil"/>
              <w:bottom w:val="nil"/>
              <w:right w:val="nil"/>
            </w:tcBorders>
            <w:shd w:val="clear" w:color="auto" w:fill="auto"/>
            <w:noWrap/>
            <w:vAlign w:val="bottom"/>
            <w:hideMark/>
          </w:tcPr>
          <w:p w14:paraId="74DA2CE4" w14:textId="77777777" w:rsidR="009A07FC" w:rsidRPr="009A07FC" w:rsidRDefault="009A07FC" w:rsidP="009A07FC">
            <w:pPr>
              <w:spacing w:after="0" w:line="240" w:lineRule="auto"/>
              <w:rPr>
                <w:rFonts w:ascii="Aptos Narrow" w:eastAsia="Times New Roman" w:hAnsi="Aptos Narrow" w:cs="Times New Roman"/>
                <w:color w:val="000000"/>
                <w:kern w:val="0"/>
                <w:sz w:val="22"/>
                <w:szCs w:val="22"/>
                <w:lang w:eastAsia="en-ID"/>
                <w14:ligatures w14:val="none"/>
              </w:rPr>
            </w:pPr>
          </w:p>
        </w:tc>
        <w:tc>
          <w:tcPr>
            <w:tcW w:w="258" w:type="dxa"/>
            <w:tcBorders>
              <w:top w:val="nil"/>
              <w:left w:val="nil"/>
              <w:bottom w:val="nil"/>
              <w:right w:val="nil"/>
            </w:tcBorders>
            <w:shd w:val="clear" w:color="auto" w:fill="auto"/>
            <w:noWrap/>
            <w:vAlign w:val="bottom"/>
            <w:hideMark/>
          </w:tcPr>
          <w:p w14:paraId="70F91EC9" w14:textId="77777777" w:rsidR="009A07FC" w:rsidRPr="009A07FC" w:rsidRDefault="009A07FC" w:rsidP="009A07FC">
            <w:pPr>
              <w:spacing w:after="0" w:line="240" w:lineRule="auto"/>
              <w:rPr>
                <w:rFonts w:ascii="Times New Roman" w:eastAsia="Times New Roman" w:hAnsi="Times New Roman" w:cs="Times New Roman"/>
                <w:kern w:val="0"/>
                <w:sz w:val="20"/>
                <w:szCs w:val="20"/>
                <w:lang w:eastAsia="en-ID"/>
                <w14:ligatures w14:val="none"/>
              </w:rPr>
            </w:pPr>
          </w:p>
        </w:tc>
        <w:tc>
          <w:tcPr>
            <w:tcW w:w="1652" w:type="dxa"/>
            <w:tcBorders>
              <w:top w:val="nil"/>
              <w:left w:val="nil"/>
              <w:bottom w:val="nil"/>
              <w:right w:val="nil"/>
            </w:tcBorders>
            <w:shd w:val="clear" w:color="auto" w:fill="auto"/>
            <w:noWrap/>
            <w:vAlign w:val="bottom"/>
            <w:hideMark/>
          </w:tcPr>
          <w:p w14:paraId="201EFDE2" w14:textId="77777777" w:rsidR="009A07FC" w:rsidRPr="009A07FC" w:rsidRDefault="009A07FC" w:rsidP="009A07FC">
            <w:pPr>
              <w:spacing w:after="0" w:line="240" w:lineRule="auto"/>
              <w:rPr>
                <w:rFonts w:ascii="Times New Roman" w:eastAsia="Times New Roman" w:hAnsi="Times New Roman" w:cs="Times New Roman"/>
                <w:kern w:val="0"/>
                <w:sz w:val="20"/>
                <w:szCs w:val="20"/>
                <w:lang w:eastAsia="en-ID"/>
                <w14:ligatures w14:val="none"/>
              </w:rPr>
            </w:pPr>
          </w:p>
        </w:tc>
        <w:tc>
          <w:tcPr>
            <w:tcW w:w="900" w:type="dxa"/>
            <w:tcBorders>
              <w:top w:val="nil"/>
              <w:left w:val="nil"/>
              <w:bottom w:val="nil"/>
              <w:right w:val="nil"/>
            </w:tcBorders>
            <w:shd w:val="clear" w:color="auto" w:fill="auto"/>
            <w:noWrap/>
            <w:vAlign w:val="bottom"/>
            <w:hideMark/>
          </w:tcPr>
          <w:p w14:paraId="5FFE7A20" w14:textId="77777777" w:rsidR="009A07FC" w:rsidRPr="009A07FC" w:rsidRDefault="009A07FC" w:rsidP="009A07FC">
            <w:pPr>
              <w:spacing w:after="0" w:line="240" w:lineRule="auto"/>
              <w:rPr>
                <w:rFonts w:ascii="Times New Roman" w:eastAsia="Times New Roman" w:hAnsi="Times New Roman" w:cs="Times New Roman"/>
                <w:kern w:val="0"/>
                <w:sz w:val="20"/>
                <w:szCs w:val="20"/>
                <w:lang w:eastAsia="en-ID"/>
                <w14:ligatures w14:val="none"/>
              </w:rPr>
            </w:pPr>
          </w:p>
        </w:tc>
        <w:tc>
          <w:tcPr>
            <w:tcW w:w="980" w:type="dxa"/>
            <w:tcBorders>
              <w:top w:val="nil"/>
              <w:left w:val="nil"/>
              <w:bottom w:val="nil"/>
              <w:right w:val="nil"/>
            </w:tcBorders>
            <w:shd w:val="clear" w:color="auto" w:fill="auto"/>
            <w:noWrap/>
            <w:vAlign w:val="bottom"/>
            <w:hideMark/>
          </w:tcPr>
          <w:p w14:paraId="40A01237" w14:textId="77777777" w:rsidR="009A07FC" w:rsidRPr="009A07FC" w:rsidRDefault="009A07FC" w:rsidP="009A07FC">
            <w:pPr>
              <w:spacing w:after="0" w:line="240" w:lineRule="auto"/>
              <w:rPr>
                <w:rFonts w:ascii="Times New Roman" w:eastAsia="Times New Roman" w:hAnsi="Times New Roman" w:cs="Times New Roman"/>
                <w:kern w:val="0"/>
                <w:sz w:val="20"/>
                <w:szCs w:val="20"/>
                <w:lang w:eastAsia="en-ID"/>
                <w14:ligatures w14:val="none"/>
              </w:rPr>
            </w:pPr>
          </w:p>
        </w:tc>
        <w:tc>
          <w:tcPr>
            <w:tcW w:w="960" w:type="dxa"/>
            <w:tcBorders>
              <w:top w:val="nil"/>
              <w:left w:val="nil"/>
              <w:bottom w:val="nil"/>
              <w:right w:val="nil"/>
            </w:tcBorders>
            <w:shd w:val="clear" w:color="auto" w:fill="auto"/>
            <w:noWrap/>
            <w:vAlign w:val="bottom"/>
            <w:hideMark/>
          </w:tcPr>
          <w:p w14:paraId="57E793BB" w14:textId="77777777" w:rsidR="009A07FC" w:rsidRPr="009A07FC" w:rsidRDefault="009A07FC" w:rsidP="009A07FC">
            <w:pPr>
              <w:spacing w:after="0" w:line="240" w:lineRule="auto"/>
              <w:rPr>
                <w:rFonts w:ascii="Times New Roman" w:eastAsia="Times New Roman" w:hAnsi="Times New Roman" w:cs="Times New Roman"/>
                <w:kern w:val="0"/>
                <w:sz w:val="20"/>
                <w:szCs w:val="20"/>
                <w:lang w:eastAsia="en-ID"/>
                <w14:ligatures w14:val="none"/>
              </w:rPr>
            </w:pPr>
          </w:p>
        </w:tc>
        <w:tc>
          <w:tcPr>
            <w:tcW w:w="960" w:type="dxa"/>
            <w:tcBorders>
              <w:top w:val="nil"/>
              <w:left w:val="nil"/>
              <w:bottom w:val="nil"/>
              <w:right w:val="nil"/>
            </w:tcBorders>
            <w:shd w:val="clear" w:color="auto" w:fill="auto"/>
            <w:noWrap/>
            <w:vAlign w:val="bottom"/>
            <w:hideMark/>
          </w:tcPr>
          <w:p w14:paraId="6A1B5F46" w14:textId="77777777" w:rsidR="009A07FC" w:rsidRPr="009A07FC" w:rsidRDefault="009A07FC" w:rsidP="009A07FC">
            <w:pPr>
              <w:spacing w:after="0" w:line="240" w:lineRule="auto"/>
              <w:rPr>
                <w:rFonts w:ascii="Times New Roman" w:eastAsia="Times New Roman" w:hAnsi="Times New Roman" w:cs="Times New Roman"/>
                <w:kern w:val="0"/>
                <w:sz w:val="20"/>
                <w:szCs w:val="20"/>
                <w:lang w:eastAsia="en-ID"/>
                <w14:ligatures w14:val="none"/>
              </w:rPr>
            </w:pPr>
          </w:p>
        </w:tc>
        <w:tc>
          <w:tcPr>
            <w:tcW w:w="960" w:type="dxa"/>
            <w:tcBorders>
              <w:top w:val="nil"/>
              <w:left w:val="nil"/>
              <w:bottom w:val="nil"/>
              <w:right w:val="nil"/>
            </w:tcBorders>
            <w:shd w:val="clear" w:color="auto" w:fill="auto"/>
            <w:noWrap/>
            <w:vAlign w:val="bottom"/>
            <w:hideMark/>
          </w:tcPr>
          <w:p w14:paraId="3722E150" w14:textId="77777777" w:rsidR="009A07FC" w:rsidRPr="009A07FC" w:rsidRDefault="009A07FC" w:rsidP="009A07FC">
            <w:pPr>
              <w:spacing w:after="0" w:line="240" w:lineRule="auto"/>
              <w:rPr>
                <w:rFonts w:ascii="Times New Roman" w:eastAsia="Times New Roman" w:hAnsi="Times New Roman" w:cs="Times New Roman"/>
                <w:kern w:val="0"/>
                <w:sz w:val="20"/>
                <w:szCs w:val="20"/>
                <w:lang w:eastAsia="en-ID"/>
                <w14:ligatures w14:val="none"/>
              </w:rPr>
            </w:pPr>
          </w:p>
        </w:tc>
      </w:tr>
      <w:tr w:rsidR="009A07FC" w:rsidRPr="009A07FC" w14:paraId="208AD316" w14:textId="77777777" w:rsidTr="0053740B">
        <w:trPr>
          <w:trHeight w:val="288"/>
          <w:jc w:val="center"/>
        </w:trPr>
        <w:tc>
          <w:tcPr>
            <w:tcW w:w="1780" w:type="dxa"/>
            <w:tcBorders>
              <w:top w:val="nil"/>
              <w:left w:val="nil"/>
              <w:bottom w:val="single" w:sz="4" w:space="0" w:color="auto"/>
              <w:right w:val="nil"/>
            </w:tcBorders>
            <w:shd w:val="clear" w:color="auto" w:fill="auto"/>
            <w:noWrap/>
            <w:vAlign w:val="bottom"/>
            <w:hideMark/>
          </w:tcPr>
          <w:p w14:paraId="0BACBFC7" w14:textId="77777777" w:rsidR="009A07FC" w:rsidRPr="009A07FC" w:rsidRDefault="009A07FC" w:rsidP="009A07FC">
            <w:pPr>
              <w:spacing w:after="0" w:line="240" w:lineRule="auto"/>
              <w:rPr>
                <w:rFonts w:ascii="Aptos Narrow" w:eastAsia="Times New Roman" w:hAnsi="Aptos Narrow" w:cs="Times New Roman"/>
                <w:color w:val="000000"/>
                <w:kern w:val="0"/>
                <w:sz w:val="22"/>
                <w:szCs w:val="22"/>
                <w:lang w:eastAsia="en-ID"/>
                <w14:ligatures w14:val="none"/>
              </w:rPr>
            </w:pPr>
            <w:r w:rsidRPr="009A07FC">
              <w:rPr>
                <w:rFonts w:ascii="Aptos Narrow" w:eastAsia="Times New Roman" w:hAnsi="Aptos Narrow" w:cs="Times New Roman"/>
                <w:color w:val="000000"/>
                <w:kern w:val="0"/>
                <w:sz w:val="22"/>
                <w:szCs w:val="22"/>
                <w:lang w:eastAsia="en-ID"/>
                <w14:ligatures w14:val="none"/>
              </w:rPr>
              <w:t> </w:t>
            </w:r>
          </w:p>
        </w:tc>
        <w:tc>
          <w:tcPr>
            <w:tcW w:w="258" w:type="dxa"/>
            <w:tcBorders>
              <w:top w:val="nil"/>
              <w:left w:val="nil"/>
              <w:bottom w:val="single" w:sz="4" w:space="0" w:color="auto"/>
              <w:right w:val="nil"/>
            </w:tcBorders>
            <w:shd w:val="clear" w:color="auto" w:fill="auto"/>
            <w:noWrap/>
            <w:vAlign w:val="bottom"/>
            <w:hideMark/>
          </w:tcPr>
          <w:p w14:paraId="7D45DA01" w14:textId="77777777" w:rsidR="009A07FC" w:rsidRPr="009A07FC" w:rsidRDefault="009A07FC" w:rsidP="009A07FC">
            <w:pPr>
              <w:spacing w:after="0" w:line="240" w:lineRule="auto"/>
              <w:rPr>
                <w:rFonts w:ascii="Aptos Narrow" w:eastAsia="Times New Roman" w:hAnsi="Aptos Narrow" w:cs="Times New Roman"/>
                <w:color w:val="000000"/>
                <w:kern w:val="0"/>
                <w:sz w:val="22"/>
                <w:szCs w:val="22"/>
                <w:lang w:eastAsia="en-ID"/>
                <w14:ligatures w14:val="none"/>
              </w:rPr>
            </w:pPr>
            <w:r w:rsidRPr="009A07FC">
              <w:rPr>
                <w:rFonts w:ascii="Aptos Narrow" w:eastAsia="Times New Roman" w:hAnsi="Aptos Narrow" w:cs="Times New Roman"/>
                <w:color w:val="000000"/>
                <w:kern w:val="0"/>
                <w:sz w:val="22"/>
                <w:szCs w:val="22"/>
                <w:lang w:eastAsia="en-ID"/>
                <w14:ligatures w14:val="none"/>
              </w:rPr>
              <w:t> </w:t>
            </w:r>
          </w:p>
        </w:tc>
        <w:tc>
          <w:tcPr>
            <w:tcW w:w="1652" w:type="dxa"/>
            <w:tcBorders>
              <w:top w:val="nil"/>
              <w:left w:val="nil"/>
              <w:bottom w:val="single" w:sz="4" w:space="0" w:color="auto"/>
              <w:right w:val="nil"/>
            </w:tcBorders>
            <w:shd w:val="clear" w:color="auto" w:fill="auto"/>
            <w:noWrap/>
            <w:vAlign w:val="bottom"/>
            <w:hideMark/>
          </w:tcPr>
          <w:p w14:paraId="7BC958B6" w14:textId="77777777" w:rsidR="009A07FC" w:rsidRPr="009A07FC" w:rsidRDefault="009A07FC" w:rsidP="009A07FC">
            <w:pPr>
              <w:spacing w:after="0" w:line="240" w:lineRule="auto"/>
              <w:rPr>
                <w:rFonts w:ascii="Aptos Narrow" w:eastAsia="Times New Roman" w:hAnsi="Aptos Narrow" w:cs="Times New Roman"/>
                <w:color w:val="000000"/>
                <w:kern w:val="0"/>
                <w:sz w:val="22"/>
                <w:szCs w:val="22"/>
                <w:lang w:eastAsia="en-ID"/>
                <w14:ligatures w14:val="none"/>
              </w:rPr>
            </w:pPr>
            <w:r w:rsidRPr="009A07FC">
              <w:rPr>
                <w:rFonts w:ascii="Aptos Narrow" w:eastAsia="Times New Roman" w:hAnsi="Aptos Narrow" w:cs="Times New Roman"/>
                <w:color w:val="000000"/>
                <w:kern w:val="0"/>
                <w:sz w:val="22"/>
                <w:szCs w:val="22"/>
                <w:lang w:eastAsia="en-ID"/>
                <w14:ligatures w14:val="none"/>
              </w:rPr>
              <w:t> </w:t>
            </w:r>
          </w:p>
        </w:tc>
        <w:tc>
          <w:tcPr>
            <w:tcW w:w="900" w:type="dxa"/>
            <w:tcBorders>
              <w:top w:val="nil"/>
              <w:left w:val="nil"/>
              <w:bottom w:val="single" w:sz="4" w:space="0" w:color="auto"/>
              <w:right w:val="nil"/>
            </w:tcBorders>
            <w:shd w:val="clear" w:color="auto" w:fill="auto"/>
            <w:noWrap/>
            <w:vAlign w:val="bottom"/>
            <w:hideMark/>
          </w:tcPr>
          <w:p w14:paraId="765D4429" w14:textId="77777777" w:rsidR="009A07FC" w:rsidRPr="009A07FC" w:rsidRDefault="009A07FC" w:rsidP="009A07FC">
            <w:pPr>
              <w:spacing w:after="0" w:line="240" w:lineRule="auto"/>
              <w:rPr>
                <w:rFonts w:ascii="Aptos Narrow" w:eastAsia="Times New Roman" w:hAnsi="Aptos Narrow" w:cs="Times New Roman"/>
                <w:color w:val="000000"/>
                <w:kern w:val="0"/>
                <w:sz w:val="22"/>
                <w:szCs w:val="22"/>
                <w:lang w:eastAsia="en-ID"/>
                <w14:ligatures w14:val="none"/>
              </w:rPr>
            </w:pPr>
            <w:r w:rsidRPr="009A07FC">
              <w:rPr>
                <w:rFonts w:ascii="Aptos Narrow" w:eastAsia="Times New Roman" w:hAnsi="Aptos Narrow" w:cs="Times New Roman"/>
                <w:color w:val="000000"/>
                <w:kern w:val="0"/>
                <w:sz w:val="22"/>
                <w:szCs w:val="22"/>
                <w:lang w:eastAsia="en-ID"/>
                <w14:ligatures w14:val="none"/>
              </w:rPr>
              <w:t> </w:t>
            </w:r>
          </w:p>
        </w:tc>
        <w:tc>
          <w:tcPr>
            <w:tcW w:w="980" w:type="dxa"/>
            <w:tcBorders>
              <w:top w:val="nil"/>
              <w:left w:val="nil"/>
              <w:bottom w:val="single" w:sz="4" w:space="0" w:color="auto"/>
              <w:right w:val="nil"/>
            </w:tcBorders>
            <w:shd w:val="clear" w:color="auto" w:fill="auto"/>
            <w:noWrap/>
            <w:vAlign w:val="bottom"/>
            <w:hideMark/>
          </w:tcPr>
          <w:p w14:paraId="730CD772" w14:textId="77777777" w:rsidR="009A07FC" w:rsidRPr="009A07FC" w:rsidRDefault="009A07FC" w:rsidP="009A07FC">
            <w:pPr>
              <w:spacing w:after="0" w:line="240" w:lineRule="auto"/>
              <w:rPr>
                <w:rFonts w:ascii="Aptos Narrow" w:eastAsia="Times New Roman" w:hAnsi="Aptos Narrow" w:cs="Times New Roman"/>
                <w:color w:val="000000"/>
                <w:kern w:val="0"/>
                <w:sz w:val="22"/>
                <w:szCs w:val="22"/>
                <w:lang w:eastAsia="en-ID"/>
                <w14:ligatures w14:val="none"/>
              </w:rPr>
            </w:pPr>
            <w:r w:rsidRPr="009A07FC">
              <w:rPr>
                <w:rFonts w:ascii="Aptos Narrow" w:eastAsia="Times New Roman" w:hAnsi="Aptos Narrow" w:cs="Times New Roman"/>
                <w:color w:val="000000"/>
                <w:kern w:val="0"/>
                <w:sz w:val="22"/>
                <w:szCs w:val="22"/>
                <w:lang w:eastAsia="en-ID"/>
                <w14:ligatures w14:val="none"/>
              </w:rPr>
              <w:t> </w:t>
            </w:r>
          </w:p>
        </w:tc>
        <w:tc>
          <w:tcPr>
            <w:tcW w:w="960" w:type="dxa"/>
            <w:tcBorders>
              <w:top w:val="nil"/>
              <w:left w:val="nil"/>
              <w:bottom w:val="single" w:sz="4" w:space="0" w:color="auto"/>
              <w:right w:val="nil"/>
            </w:tcBorders>
            <w:shd w:val="clear" w:color="auto" w:fill="auto"/>
            <w:noWrap/>
            <w:vAlign w:val="bottom"/>
            <w:hideMark/>
          </w:tcPr>
          <w:p w14:paraId="4EB228AC" w14:textId="77777777" w:rsidR="009A07FC" w:rsidRPr="009A07FC" w:rsidRDefault="009A07FC" w:rsidP="009A07FC">
            <w:pPr>
              <w:spacing w:after="0" w:line="240" w:lineRule="auto"/>
              <w:rPr>
                <w:rFonts w:ascii="Aptos Narrow" w:eastAsia="Times New Roman" w:hAnsi="Aptos Narrow" w:cs="Times New Roman"/>
                <w:color w:val="000000"/>
                <w:kern w:val="0"/>
                <w:sz w:val="22"/>
                <w:szCs w:val="22"/>
                <w:lang w:eastAsia="en-ID"/>
                <w14:ligatures w14:val="none"/>
              </w:rPr>
            </w:pPr>
            <w:r w:rsidRPr="009A07FC">
              <w:rPr>
                <w:rFonts w:ascii="Aptos Narrow" w:eastAsia="Times New Roman" w:hAnsi="Aptos Narrow" w:cs="Times New Roman"/>
                <w:color w:val="000000"/>
                <w:kern w:val="0"/>
                <w:sz w:val="22"/>
                <w:szCs w:val="22"/>
                <w:lang w:eastAsia="en-ID"/>
                <w14:ligatures w14:val="none"/>
              </w:rPr>
              <w:t> </w:t>
            </w:r>
          </w:p>
        </w:tc>
        <w:tc>
          <w:tcPr>
            <w:tcW w:w="960" w:type="dxa"/>
            <w:tcBorders>
              <w:top w:val="nil"/>
              <w:left w:val="nil"/>
              <w:bottom w:val="single" w:sz="4" w:space="0" w:color="auto"/>
              <w:right w:val="nil"/>
            </w:tcBorders>
            <w:shd w:val="clear" w:color="auto" w:fill="auto"/>
            <w:noWrap/>
            <w:vAlign w:val="bottom"/>
            <w:hideMark/>
          </w:tcPr>
          <w:p w14:paraId="23CF3CDB" w14:textId="77777777" w:rsidR="009A07FC" w:rsidRPr="009A07FC" w:rsidRDefault="009A07FC" w:rsidP="009A07FC">
            <w:pPr>
              <w:spacing w:after="0" w:line="240" w:lineRule="auto"/>
              <w:rPr>
                <w:rFonts w:ascii="Aptos Narrow" w:eastAsia="Times New Roman" w:hAnsi="Aptos Narrow" w:cs="Times New Roman"/>
                <w:color w:val="000000"/>
                <w:kern w:val="0"/>
                <w:sz w:val="22"/>
                <w:szCs w:val="22"/>
                <w:lang w:eastAsia="en-ID"/>
                <w14:ligatures w14:val="none"/>
              </w:rPr>
            </w:pPr>
            <w:r w:rsidRPr="009A07FC">
              <w:rPr>
                <w:rFonts w:ascii="Aptos Narrow" w:eastAsia="Times New Roman" w:hAnsi="Aptos Narrow" w:cs="Times New Roman"/>
                <w:color w:val="000000"/>
                <w:kern w:val="0"/>
                <w:sz w:val="22"/>
                <w:szCs w:val="22"/>
                <w:lang w:eastAsia="en-ID"/>
                <w14:ligatures w14:val="none"/>
              </w:rPr>
              <w:t> </w:t>
            </w:r>
          </w:p>
        </w:tc>
        <w:tc>
          <w:tcPr>
            <w:tcW w:w="960" w:type="dxa"/>
            <w:tcBorders>
              <w:top w:val="nil"/>
              <w:left w:val="nil"/>
              <w:bottom w:val="single" w:sz="4" w:space="0" w:color="auto"/>
              <w:right w:val="nil"/>
            </w:tcBorders>
            <w:shd w:val="clear" w:color="auto" w:fill="auto"/>
            <w:noWrap/>
            <w:vAlign w:val="bottom"/>
            <w:hideMark/>
          </w:tcPr>
          <w:p w14:paraId="605E6663" w14:textId="77777777" w:rsidR="009A07FC" w:rsidRPr="009A07FC" w:rsidRDefault="009A07FC" w:rsidP="009A07FC">
            <w:pPr>
              <w:spacing w:after="0" w:line="240" w:lineRule="auto"/>
              <w:rPr>
                <w:rFonts w:ascii="Aptos Narrow" w:eastAsia="Times New Roman" w:hAnsi="Aptos Narrow" w:cs="Times New Roman"/>
                <w:color w:val="000000"/>
                <w:kern w:val="0"/>
                <w:sz w:val="22"/>
                <w:szCs w:val="22"/>
                <w:lang w:eastAsia="en-ID"/>
                <w14:ligatures w14:val="none"/>
              </w:rPr>
            </w:pPr>
            <w:r w:rsidRPr="009A07FC">
              <w:rPr>
                <w:rFonts w:ascii="Aptos Narrow" w:eastAsia="Times New Roman" w:hAnsi="Aptos Narrow" w:cs="Times New Roman"/>
                <w:color w:val="000000"/>
                <w:kern w:val="0"/>
                <w:sz w:val="22"/>
                <w:szCs w:val="22"/>
                <w:lang w:eastAsia="en-ID"/>
                <w14:ligatures w14:val="none"/>
              </w:rPr>
              <w:t> </w:t>
            </w:r>
          </w:p>
        </w:tc>
      </w:tr>
      <w:tr w:rsidR="009A07FC" w:rsidRPr="009A07FC" w14:paraId="6B1EF890" w14:textId="77777777" w:rsidTr="0053740B">
        <w:trPr>
          <w:trHeight w:val="288"/>
          <w:jc w:val="center"/>
        </w:trPr>
        <w:tc>
          <w:tcPr>
            <w:tcW w:w="2038" w:type="dxa"/>
            <w:gridSpan w:val="2"/>
            <w:tcBorders>
              <w:top w:val="single" w:sz="4" w:space="0" w:color="auto"/>
              <w:left w:val="nil"/>
              <w:bottom w:val="single" w:sz="4" w:space="0" w:color="auto"/>
              <w:right w:val="nil"/>
            </w:tcBorders>
            <w:shd w:val="clear" w:color="auto" w:fill="auto"/>
            <w:noWrap/>
            <w:vAlign w:val="bottom"/>
            <w:hideMark/>
          </w:tcPr>
          <w:p w14:paraId="08D0B4C8" w14:textId="77777777" w:rsidR="009A07FC" w:rsidRPr="009A07FC" w:rsidRDefault="009A07FC" w:rsidP="009A07FC">
            <w:pPr>
              <w:spacing w:after="0" w:line="240" w:lineRule="auto"/>
              <w:rPr>
                <w:rFonts w:ascii="Aptos Narrow" w:eastAsia="Times New Roman" w:hAnsi="Aptos Narrow" w:cs="Times New Roman"/>
                <w:color w:val="000000"/>
                <w:kern w:val="0"/>
                <w:sz w:val="22"/>
                <w:szCs w:val="22"/>
                <w:lang w:eastAsia="en-ID"/>
                <w14:ligatures w14:val="none"/>
              </w:rPr>
            </w:pPr>
            <w:r w:rsidRPr="009A07FC">
              <w:rPr>
                <w:rFonts w:ascii="Aptos Narrow" w:eastAsia="Times New Roman" w:hAnsi="Aptos Narrow" w:cs="Times New Roman"/>
                <w:color w:val="000000"/>
                <w:kern w:val="0"/>
                <w:sz w:val="22"/>
                <w:szCs w:val="22"/>
                <w:lang w:eastAsia="en-ID"/>
                <w14:ligatures w14:val="none"/>
              </w:rPr>
              <w:t>PCS_follow</w:t>
            </w:r>
          </w:p>
        </w:tc>
        <w:tc>
          <w:tcPr>
            <w:tcW w:w="1652" w:type="dxa"/>
            <w:tcBorders>
              <w:top w:val="nil"/>
              <w:left w:val="nil"/>
              <w:bottom w:val="single" w:sz="4" w:space="0" w:color="auto"/>
              <w:right w:val="nil"/>
            </w:tcBorders>
            <w:shd w:val="clear" w:color="auto" w:fill="auto"/>
            <w:noWrap/>
            <w:vAlign w:val="bottom"/>
            <w:hideMark/>
          </w:tcPr>
          <w:p w14:paraId="49B42290" w14:textId="3C73E273" w:rsidR="009A07FC" w:rsidRPr="009A07FC" w:rsidRDefault="00BD551D" w:rsidP="009A07FC">
            <w:pPr>
              <w:spacing w:after="0" w:line="240" w:lineRule="auto"/>
              <w:rPr>
                <w:rFonts w:ascii="Aptos Narrow" w:eastAsia="Times New Roman" w:hAnsi="Aptos Narrow" w:cs="Times New Roman"/>
                <w:color w:val="000000"/>
                <w:kern w:val="0"/>
                <w:sz w:val="22"/>
                <w:szCs w:val="22"/>
                <w:lang w:eastAsia="en-ID"/>
                <w14:ligatures w14:val="none"/>
              </w:rPr>
            </w:pPr>
            <w:r>
              <w:rPr>
                <w:rFonts w:ascii="Aptos Narrow" w:eastAsia="Times New Roman" w:hAnsi="Aptos Narrow" w:cs="Times New Roman"/>
                <w:color w:val="000000"/>
                <w:kern w:val="0"/>
                <w:sz w:val="22"/>
                <w:szCs w:val="22"/>
                <w:lang w:eastAsia="en-ID"/>
                <w14:ligatures w14:val="none"/>
              </w:rPr>
              <w:t>13.10</w:t>
            </w:r>
            <w:r w:rsidR="009A07FC" w:rsidRPr="009A07FC">
              <w:rPr>
                <w:rFonts w:ascii="Aptos Narrow" w:eastAsia="Times New Roman" w:hAnsi="Aptos Narrow" w:cs="Times New Roman"/>
                <w:color w:val="000000"/>
                <w:kern w:val="0"/>
                <w:sz w:val="22"/>
                <w:szCs w:val="22"/>
                <w:lang w:eastAsia="en-ID"/>
                <w14:ligatures w14:val="none"/>
              </w:rPr>
              <w:t>-</w:t>
            </w:r>
            <w:r>
              <w:rPr>
                <w:rFonts w:ascii="Aptos Narrow" w:eastAsia="Times New Roman" w:hAnsi="Aptos Narrow" w:cs="Times New Roman"/>
                <w:color w:val="000000"/>
                <w:kern w:val="0"/>
                <w:sz w:val="22"/>
                <w:szCs w:val="22"/>
                <w:lang w:eastAsia="en-ID"/>
                <w14:ligatures w14:val="none"/>
              </w:rPr>
              <w:t>65.52</w:t>
            </w:r>
          </w:p>
        </w:tc>
        <w:tc>
          <w:tcPr>
            <w:tcW w:w="900" w:type="dxa"/>
            <w:tcBorders>
              <w:top w:val="nil"/>
              <w:left w:val="nil"/>
              <w:bottom w:val="single" w:sz="4" w:space="0" w:color="auto"/>
              <w:right w:val="nil"/>
            </w:tcBorders>
            <w:shd w:val="clear" w:color="auto" w:fill="auto"/>
            <w:noWrap/>
            <w:vAlign w:val="bottom"/>
            <w:hideMark/>
          </w:tcPr>
          <w:p w14:paraId="1E9EDA36" w14:textId="487645E0" w:rsidR="009A07FC" w:rsidRPr="009A07FC" w:rsidRDefault="009A07FC" w:rsidP="009A07FC">
            <w:pPr>
              <w:spacing w:after="0" w:line="240" w:lineRule="auto"/>
              <w:jc w:val="right"/>
              <w:rPr>
                <w:rFonts w:ascii="Aptos Narrow" w:eastAsia="Times New Roman" w:hAnsi="Aptos Narrow" w:cs="Times New Roman"/>
                <w:color w:val="000000"/>
                <w:kern w:val="0"/>
                <w:sz w:val="22"/>
                <w:szCs w:val="22"/>
                <w:lang w:eastAsia="en-ID"/>
                <w14:ligatures w14:val="none"/>
              </w:rPr>
            </w:pPr>
            <w:r w:rsidRPr="009A07FC">
              <w:rPr>
                <w:rFonts w:ascii="Aptos Narrow" w:eastAsia="Times New Roman" w:hAnsi="Aptos Narrow" w:cs="Times New Roman"/>
                <w:color w:val="000000"/>
                <w:kern w:val="0"/>
                <w:sz w:val="22"/>
                <w:szCs w:val="22"/>
                <w:lang w:eastAsia="en-ID"/>
                <w14:ligatures w14:val="none"/>
              </w:rPr>
              <w:t>3</w:t>
            </w:r>
            <w:r w:rsidR="00BD551D">
              <w:rPr>
                <w:rFonts w:ascii="Aptos Narrow" w:eastAsia="Times New Roman" w:hAnsi="Aptos Narrow" w:cs="Times New Roman"/>
                <w:color w:val="000000"/>
                <w:kern w:val="0"/>
                <w:sz w:val="22"/>
                <w:szCs w:val="22"/>
                <w:lang w:eastAsia="en-ID"/>
                <w14:ligatures w14:val="none"/>
              </w:rPr>
              <w:t>1.13</w:t>
            </w:r>
          </w:p>
        </w:tc>
        <w:tc>
          <w:tcPr>
            <w:tcW w:w="980" w:type="dxa"/>
            <w:tcBorders>
              <w:top w:val="nil"/>
              <w:left w:val="nil"/>
              <w:bottom w:val="single" w:sz="4" w:space="0" w:color="auto"/>
              <w:right w:val="nil"/>
            </w:tcBorders>
            <w:shd w:val="clear" w:color="auto" w:fill="auto"/>
            <w:noWrap/>
            <w:vAlign w:val="bottom"/>
            <w:hideMark/>
          </w:tcPr>
          <w:p w14:paraId="4F2612AC" w14:textId="11AC441E" w:rsidR="009A07FC" w:rsidRPr="009A07FC" w:rsidRDefault="009A07FC" w:rsidP="009A07FC">
            <w:pPr>
              <w:spacing w:after="0" w:line="240" w:lineRule="auto"/>
              <w:jc w:val="right"/>
              <w:rPr>
                <w:rFonts w:ascii="Aptos Narrow" w:eastAsia="Times New Roman" w:hAnsi="Aptos Narrow" w:cs="Times New Roman"/>
                <w:color w:val="000000"/>
                <w:kern w:val="0"/>
                <w:sz w:val="22"/>
                <w:szCs w:val="22"/>
                <w:lang w:eastAsia="en-ID"/>
                <w14:ligatures w14:val="none"/>
              </w:rPr>
            </w:pPr>
            <w:r w:rsidRPr="009A07FC">
              <w:rPr>
                <w:rFonts w:ascii="Aptos Narrow" w:eastAsia="Times New Roman" w:hAnsi="Aptos Narrow" w:cs="Times New Roman"/>
                <w:color w:val="000000"/>
                <w:kern w:val="0"/>
                <w:sz w:val="22"/>
                <w:szCs w:val="22"/>
                <w:lang w:eastAsia="en-ID"/>
                <w14:ligatures w14:val="none"/>
              </w:rPr>
              <w:t>37.</w:t>
            </w:r>
            <w:r w:rsidR="00BD551D">
              <w:rPr>
                <w:rFonts w:ascii="Aptos Narrow" w:eastAsia="Times New Roman" w:hAnsi="Aptos Narrow" w:cs="Times New Roman"/>
                <w:color w:val="000000"/>
                <w:kern w:val="0"/>
                <w:sz w:val="22"/>
                <w:szCs w:val="22"/>
                <w:lang w:eastAsia="en-ID"/>
                <w14:ligatures w14:val="none"/>
              </w:rPr>
              <w:t>7</w:t>
            </w:r>
            <w:r w:rsidRPr="009A07FC">
              <w:rPr>
                <w:rFonts w:ascii="Aptos Narrow" w:eastAsia="Times New Roman" w:hAnsi="Aptos Narrow" w:cs="Times New Roman"/>
                <w:color w:val="000000"/>
                <w:kern w:val="0"/>
                <w:sz w:val="22"/>
                <w:szCs w:val="22"/>
                <w:lang w:eastAsia="en-ID"/>
                <w14:ligatures w14:val="none"/>
              </w:rPr>
              <w:t>4</w:t>
            </w:r>
          </w:p>
        </w:tc>
        <w:tc>
          <w:tcPr>
            <w:tcW w:w="960" w:type="dxa"/>
            <w:tcBorders>
              <w:top w:val="nil"/>
              <w:left w:val="nil"/>
              <w:bottom w:val="single" w:sz="4" w:space="0" w:color="auto"/>
              <w:right w:val="nil"/>
            </w:tcBorders>
            <w:shd w:val="clear" w:color="auto" w:fill="auto"/>
            <w:noWrap/>
            <w:vAlign w:val="bottom"/>
            <w:hideMark/>
          </w:tcPr>
          <w:p w14:paraId="02A72E26" w14:textId="27996BF3" w:rsidR="009A07FC" w:rsidRPr="009A07FC" w:rsidRDefault="009A07FC" w:rsidP="009A07FC">
            <w:pPr>
              <w:spacing w:after="0" w:line="240" w:lineRule="auto"/>
              <w:jc w:val="right"/>
              <w:rPr>
                <w:rFonts w:ascii="Aptos Narrow" w:eastAsia="Times New Roman" w:hAnsi="Aptos Narrow" w:cs="Times New Roman"/>
                <w:color w:val="000000"/>
                <w:kern w:val="0"/>
                <w:sz w:val="22"/>
                <w:szCs w:val="22"/>
                <w:lang w:eastAsia="en-ID"/>
                <w14:ligatures w14:val="none"/>
              </w:rPr>
            </w:pPr>
            <w:r w:rsidRPr="009A07FC">
              <w:rPr>
                <w:rFonts w:ascii="Aptos Narrow" w:eastAsia="Times New Roman" w:hAnsi="Aptos Narrow" w:cs="Times New Roman"/>
                <w:color w:val="000000"/>
                <w:kern w:val="0"/>
                <w:sz w:val="22"/>
                <w:szCs w:val="22"/>
                <w:lang w:eastAsia="en-ID"/>
                <w14:ligatures w14:val="none"/>
              </w:rPr>
              <w:t>3</w:t>
            </w:r>
            <w:r w:rsidR="00BD551D">
              <w:rPr>
                <w:rFonts w:ascii="Aptos Narrow" w:eastAsia="Times New Roman" w:hAnsi="Aptos Narrow" w:cs="Times New Roman"/>
                <w:color w:val="000000"/>
                <w:kern w:val="0"/>
                <w:sz w:val="22"/>
                <w:szCs w:val="22"/>
                <w:lang w:eastAsia="en-ID"/>
                <w14:ligatures w14:val="none"/>
              </w:rPr>
              <w:t>8.86</w:t>
            </w:r>
          </w:p>
        </w:tc>
        <w:tc>
          <w:tcPr>
            <w:tcW w:w="960" w:type="dxa"/>
            <w:tcBorders>
              <w:top w:val="nil"/>
              <w:left w:val="nil"/>
              <w:bottom w:val="single" w:sz="4" w:space="0" w:color="auto"/>
              <w:right w:val="nil"/>
            </w:tcBorders>
            <w:shd w:val="clear" w:color="auto" w:fill="auto"/>
            <w:noWrap/>
            <w:vAlign w:val="bottom"/>
            <w:hideMark/>
          </w:tcPr>
          <w:p w14:paraId="62A21D3A" w14:textId="36D0D674" w:rsidR="009A07FC" w:rsidRPr="009A07FC" w:rsidRDefault="009A07FC" w:rsidP="009A07FC">
            <w:pPr>
              <w:spacing w:after="0" w:line="240" w:lineRule="auto"/>
              <w:jc w:val="right"/>
              <w:rPr>
                <w:rFonts w:ascii="Aptos Narrow" w:eastAsia="Times New Roman" w:hAnsi="Aptos Narrow" w:cs="Times New Roman"/>
                <w:color w:val="000000"/>
                <w:kern w:val="0"/>
                <w:sz w:val="22"/>
                <w:szCs w:val="22"/>
                <w:lang w:eastAsia="en-ID"/>
                <w14:ligatures w14:val="none"/>
              </w:rPr>
            </w:pPr>
            <w:r w:rsidRPr="009A07FC">
              <w:rPr>
                <w:rFonts w:ascii="Aptos Narrow" w:eastAsia="Times New Roman" w:hAnsi="Aptos Narrow" w:cs="Times New Roman"/>
                <w:color w:val="000000"/>
                <w:kern w:val="0"/>
                <w:sz w:val="22"/>
                <w:szCs w:val="22"/>
                <w:lang w:eastAsia="en-ID"/>
                <w14:ligatures w14:val="none"/>
              </w:rPr>
              <w:t>4</w:t>
            </w:r>
            <w:r w:rsidR="00BD551D">
              <w:rPr>
                <w:rFonts w:ascii="Aptos Narrow" w:eastAsia="Times New Roman" w:hAnsi="Aptos Narrow" w:cs="Times New Roman"/>
                <w:color w:val="000000"/>
                <w:kern w:val="0"/>
                <w:sz w:val="22"/>
                <w:szCs w:val="22"/>
                <w:lang w:eastAsia="en-ID"/>
                <w14:ligatures w14:val="none"/>
              </w:rPr>
              <w:t>6.06</w:t>
            </w:r>
          </w:p>
        </w:tc>
        <w:tc>
          <w:tcPr>
            <w:tcW w:w="960" w:type="dxa"/>
            <w:tcBorders>
              <w:top w:val="nil"/>
              <w:left w:val="nil"/>
              <w:bottom w:val="single" w:sz="4" w:space="0" w:color="auto"/>
              <w:right w:val="nil"/>
            </w:tcBorders>
            <w:shd w:val="clear" w:color="auto" w:fill="auto"/>
            <w:noWrap/>
            <w:vAlign w:val="bottom"/>
            <w:hideMark/>
          </w:tcPr>
          <w:p w14:paraId="00482779" w14:textId="36DE60D1" w:rsidR="009A07FC" w:rsidRPr="009A07FC" w:rsidRDefault="00BD551D" w:rsidP="009A07FC">
            <w:pPr>
              <w:spacing w:after="0" w:line="240" w:lineRule="auto"/>
              <w:jc w:val="right"/>
              <w:rPr>
                <w:rFonts w:ascii="Aptos Narrow" w:eastAsia="Times New Roman" w:hAnsi="Aptos Narrow" w:cs="Times New Roman"/>
                <w:color w:val="000000"/>
                <w:kern w:val="0"/>
                <w:sz w:val="22"/>
                <w:szCs w:val="22"/>
                <w:lang w:eastAsia="en-ID"/>
                <w14:ligatures w14:val="none"/>
              </w:rPr>
            </w:pPr>
            <w:r>
              <w:rPr>
                <w:rFonts w:ascii="Aptos Narrow" w:eastAsia="Times New Roman" w:hAnsi="Aptos Narrow" w:cs="Times New Roman"/>
                <w:color w:val="000000"/>
                <w:kern w:val="0"/>
                <w:sz w:val="22"/>
                <w:szCs w:val="22"/>
                <w:lang w:eastAsia="en-ID"/>
                <w14:ligatures w14:val="none"/>
              </w:rPr>
              <w:t>10.37</w:t>
            </w:r>
          </w:p>
        </w:tc>
      </w:tr>
      <w:tr w:rsidR="009A07FC" w:rsidRPr="009A07FC" w14:paraId="59094F45" w14:textId="77777777" w:rsidTr="0053740B">
        <w:trPr>
          <w:trHeight w:val="288"/>
          <w:jc w:val="center"/>
        </w:trPr>
        <w:tc>
          <w:tcPr>
            <w:tcW w:w="2038" w:type="dxa"/>
            <w:gridSpan w:val="2"/>
            <w:tcBorders>
              <w:top w:val="single" w:sz="4" w:space="0" w:color="auto"/>
              <w:left w:val="nil"/>
              <w:bottom w:val="single" w:sz="4" w:space="0" w:color="auto"/>
              <w:right w:val="nil"/>
            </w:tcBorders>
            <w:shd w:val="clear" w:color="auto" w:fill="auto"/>
            <w:noWrap/>
            <w:vAlign w:val="bottom"/>
            <w:hideMark/>
          </w:tcPr>
          <w:p w14:paraId="1E32A194" w14:textId="77777777" w:rsidR="009A07FC" w:rsidRPr="009A07FC" w:rsidRDefault="009A07FC" w:rsidP="009A07FC">
            <w:pPr>
              <w:spacing w:after="0" w:line="240" w:lineRule="auto"/>
              <w:rPr>
                <w:rFonts w:ascii="Aptos Narrow" w:eastAsia="Times New Roman" w:hAnsi="Aptos Narrow" w:cs="Times New Roman"/>
                <w:color w:val="000000"/>
                <w:kern w:val="0"/>
                <w:sz w:val="22"/>
                <w:szCs w:val="22"/>
                <w:lang w:eastAsia="en-ID"/>
                <w14:ligatures w14:val="none"/>
              </w:rPr>
            </w:pPr>
            <w:r w:rsidRPr="009A07FC">
              <w:rPr>
                <w:rFonts w:ascii="Aptos Narrow" w:eastAsia="Times New Roman" w:hAnsi="Aptos Narrow" w:cs="Times New Roman"/>
                <w:color w:val="000000"/>
                <w:kern w:val="0"/>
                <w:sz w:val="22"/>
                <w:szCs w:val="22"/>
                <w:lang w:eastAsia="en-ID"/>
                <w14:ligatures w14:val="none"/>
              </w:rPr>
              <w:t>MCS_follow</w:t>
            </w:r>
          </w:p>
        </w:tc>
        <w:tc>
          <w:tcPr>
            <w:tcW w:w="1652" w:type="dxa"/>
            <w:tcBorders>
              <w:top w:val="nil"/>
              <w:left w:val="nil"/>
              <w:bottom w:val="single" w:sz="4" w:space="0" w:color="auto"/>
              <w:right w:val="nil"/>
            </w:tcBorders>
            <w:shd w:val="clear" w:color="auto" w:fill="auto"/>
            <w:noWrap/>
            <w:vAlign w:val="bottom"/>
            <w:hideMark/>
          </w:tcPr>
          <w:p w14:paraId="176D76F8" w14:textId="27BEED80" w:rsidR="009A07FC" w:rsidRPr="009A07FC" w:rsidRDefault="009A07FC" w:rsidP="009A07FC">
            <w:pPr>
              <w:spacing w:after="0" w:line="240" w:lineRule="auto"/>
              <w:rPr>
                <w:rFonts w:ascii="Aptos Narrow" w:eastAsia="Times New Roman" w:hAnsi="Aptos Narrow" w:cs="Times New Roman"/>
                <w:color w:val="000000"/>
                <w:kern w:val="0"/>
                <w:sz w:val="22"/>
                <w:szCs w:val="22"/>
                <w:lang w:eastAsia="en-ID"/>
                <w14:ligatures w14:val="none"/>
              </w:rPr>
            </w:pPr>
            <w:r w:rsidRPr="009A07FC">
              <w:rPr>
                <w:rFonts w:ascii="Aptos Narrow" w:eastAsia="Times New Roman" w:hAnsi="Aptos Narrow" w:cs="Times New Roman"/>
                <w:color w:val="000000"/>
                <w:kern w:val="0"/>
                <w:sz w:val="22"/>
                <w:szCs w:val="22"/>
                <w:lang w:eastAsia="en-ID"/>
                <w14:ligatures w14:val="none"/>
              </w:rPr>
              <w:t xml:space="preserve">4.93 </w:t>
            </w:r>
            <w:r w:rsidR="00BD551D">
              <w:rPr>
                <w:rFonts w:ascii="Aptos Narrow" w:eastAsia="Times New Roman" w:hAnsi="Aptos Narrow" w:cs="Times New Roman"/>
                <w:color w:val="000000"/>
                <w:kern w:val="0"/>
                <w:sz w:val="22"/>
                <w:szCs w:val="22"/>
                <w:lang w:eastAsia="en-ID"/>
                <w14:ligatures w14:val="none"/>
              </w:rPr>
              <w:t>–</w:t>
            </w:r>
            <w:r w:rsidRPr="009A07FC">
              <w:rPr>
                <w:rFonts w:ascii="Aptos Narrow" w:eastAsia="Times New Roman" w:hAnsi="Aptos Narrow" w:cs="Times New Roman"/>
                <w:color w:val="000000"/>
                <w:kern w:val="0"/>
                <w:sz w:val="22"/>
                <w:szCs w:val="22"/>
                <w:lang w:eastAsia="en-ID"/>
                <w14:ligatures w14:val="none"/>
              </w:rPr>
              <w:t xml:space="preserve"> 5</w:t>
            </w:r>
            <w:r w:rsidR="00BD551D">
              <w:rPr>
                <w:rFonts w:ascii="Aptos Narrow" w:eastAsia="Times New Roman" w:hAnsi="Aptos Narrow" w:cs="Times New Roman"/>
                <w:color w:val="000000"/>
                <w:kern w:val="0"/>
                <w:sz w:val="22"/>
                <w:szCs w:val="22"/>
                <w:lang w:eastAsia="en-ID"/>
                <w14:ligatures w14:val="none"/>
              </w:rPr>
              <w:t>9.99</w:t>
            </w:r>
          </w:p>
        </w:tc>
        <w:tc>
          <w:tcPr>
            <w:tcW w:w="900" w:type="dxa"/>
            <w:tcBorders>
              <w:top w:val="nil"/>
              <w:left w:val="nil"/>
              <w:bottom w:val="single" w:sz="4" w:space="0" w:color="auto"/>
              <w:right w:val="nil"/>
            </w:tcBorders>
            <w:shd w:val="clear" w:color="auto" w:fill="auto"/>
            <w:noWrap/>
            <w:vAlign w:val="bottom"/>
            <w:hideMark/>
          </w:tcPr>
          <w:p w14:paraId="5D79D784" w14:textId="10CD6BC4" w:rsidR="009A07FC" w:rsidRPr="009A07FC" w:rsidRDefault="009A07FC" w:rsidP="009A07FC">
            <w:pPr>
              <w:spacing w:after="0" w:line="240" w:lineRule="auto"/>
              <w:jc w:val="right"/>
              <w:rPr>
                <w:rFonts w:ascii="Aptos Narrow" w:eastAsia="Times New Roman" w:hAnsi="Aptos Narrow" w:cs="Times New Roman"/>
                <w:color w:val="000000"/>
                <w:kern w:val="0"/>
                <w:sz w:val="22"/>
                <w:szCs w:val="22"/>
                <w:lang w:eastAsia="en-ID"/>
                <w14:ligatures w14:val="none"/>
              </w:rPr>
            </w:pPr>
            <w:r w:rsidRPr="009A07FC">
              <w:rPr>
                <w:rFonts w:ascii="Aptos Narrow" w:eastAsia="Times New Roman" w:hAnsi="Aptos Narrow" w:cs="Times New Roman"/>
                <w:color w:val="000000"/>
                <w:kern w:val="0"/>
                <w:sz w:val="22"/>
                <w:szCs w:val="22"/>
                <w:lang w:eastAsia="en-ID"/>
                <w14:ligatures w14:val="none"/>
              </w:rPr>
              <w:t>2</w:t>
            </w:r>
            <w:r w:rsidR="00BD551D">
              <w:rPr>
                <w:rFonts w:ascii="Aptos Narrow" w:eastAsia="Times New Roman" w:hAnsi="Aptos Narrow" w:cs="Times New Roman"/>
                <w:color w:val="000000"/>
                <w:kern w:val="0"/>
                <w:sz w:val="22"/>
                <w:szCs w:val="22"/>
                <w:lang w:eastAsia="en-ID"/>
                <w14:ligatures w14:val="none"/>
              </w:rPr>
              <w:t>4.65</w:t>
            </w:r>
          </w:p>
        </w:tc>
        <w:tc>
          <w:tcPr>
            <w:tcW w:w="980" w:type="dxa"/>
            <w:tcBorders>
              <w:top w:val="nil"/>
              <w:left w:val="nil"/>
              <w:bottom w:val="single" w:sz="4" w:space="0" w:color="auto"/>
              <w:right w:val="nil"/>
            </w:tcBorders>
            <w:shd w:val="clear" w:color="auto" w:fill="auto"/>
            <w:noWrap/>
            <w:vAlign w:val="bottom"/>
            <w:hideMark/>
          </w:tcPr>
          <w:p w14:paraId="264DD179" w14:textId="1FDB769A" w:rsidR="009A07FC" w:rsidRPr="009A07FC" w:rsidRDefault="009A07FC" w:rsidP="009A07FC">
            <w:pPr>
              <w:spacing w:after="0" w:line="240" w:lineRule="auto"/>
              <w:jc w:val="right"/>
              <w:rPr>
                <w:rFonts w:ascii="Aptos Narrow" w:eastAsia="Times New Roman" w:hAnsi="Aptos Narrow" w:cs="Times New Roman"/>
                <w:color w:val="000000"/>
                <w:kern w:val="0"/>
                <w:sz w:val="22"/>
                <w:szCs w:val="22"/>
                <w:lang w:eastAsia="en-ID"/>
                <w14:ligatures w14:val="none"/>
              </w:rPr>
            </w:pPr>
            <w:r w:rsidRPr="009A07FC">
              <w:rPr>
                <w:rFonts w:ascii="Aptos Narrow" w:eastAsia="Times New Roman" w:hAnsi="Aptos Narrow" w:cs="Times New Roman"/>
                <w:color w:val="000000"/>
                <w:kern w:val="0"/>
                <w:sz w:val="22"/>
                <w:szCs w:val="22"/>
                <w:lang w:eastAsia="en-ID"/>
                <w14:ligatures w14:val="none"/>
              </w:rPr>
              <w:t>3</w:t>
            </w:r>
            <w:r w:rsidR="00BD551D">
              <w:rPr>
                <w:rFonts w:ascii="Aptos Narrow" w:eastAsia="Times New Roman" w:hAnsi="Aptos Narrow" w:cs="Times New Roman"/>
                <w:color w:val="000000"/>
                <w:kern w:val="0"/>
                <w:sz w:val="22"/>
                <w:szCs w:val="22"/>
                <w:lang w:eastAsia="en-ID"/>
                <w14:ligatures w14:val="none"/>
              </w:rPr>
              <w:t>2.86</w:t>
            </w:r>
          </w:p>
        </w:tc>
        <w:tc>
          <w:tcPr>
            <w:tcW w:w="960" w:type="dxa"/>
            <w:tcBorders>
              <w:top w:val="nil"/>
              <w:left w:val="nil"/>
              <w:bottom w:val="single" w:sz="4" w:space="0" w:color="auto"/>
              <w:right w:val="nil"/>
            </w:tcBorders>
            <w:shd w:val="clear" w:color="auto" w:fill="auto"/>
            <w:noWrap/>
            <w:vAlign w:val="bottom"/>
            <w:hideMark/>
          </w:tcPr>
          <w:p w14:paraId="1269E5BA" w14:textId="3B52F0E2" w:rsidR="009A07FC" w:rsidRPr="009A07FC" w:rsidRDefault="009A07FC" w:rsidP="009A07FC">
            <w:pPr>
              <w:spacing w:after="0" w:line="240" w:lineRule="auto"/>
              <w:jc w:val="right"/>
              <w:rPr>
                <w:rFonts w:ascii="Aptos Narrow" w:eastAsia="Times New Roman" w:hAnsi="Aptos Narrow" w:cs="Times New Roman"/>
                <w:color w:val="000000"/>
                <w:kern w:val="0"/>
                <w:sz w:val="22"/>
                <w:szCs w:val="22"/>
                <w:lang w:eastAsia="en-ID"/>
                <w14:ligatures w14:val="none"/>
              </w:rPr>
            </w:pPr>
            <w:r w:rsidRPr="009A07FC">
              <w:rPr>
                <w:rFonts w:ascii="Aptos Narrow" w:eastAsia="Times New Roman" w:hAnsi="Aptos Narrow" w:cs="Times New Roman"/>
                <w:color w:val="000000"/>
                <w:kern w:val="0"/>
                <w:sz w:val="22"/>
                <w:szCs w:val="22"/>
                <w:lang w:eastAsia="en-ID"/>
                <w14:ligatures w14:val="none"/>
              </w:rPr>
              <w:t>3</w:t>
            </w:r>
            <w:r w:rsidR="00BD551D">
              <w:rPr>
                <w:rFonts w:ascii="Aptos Narrow" w:eastAsia="Times New Roman" w:hAnsi="Aptos Narrow" w:cs="Times New Roman"/>
                <w:color w:val="000000"/>
                <w:kern w:val="0"/>
                <w:sz w:val="22"/>
                <w:szCs w:val="22"/>
                <w:lang w:eastAsia="en-ID"/>
                <w14:ligatures w14:val="none"/>
              </w:rPr>
              <w:t>2.51</w:t>
            </w:r>
          </w:p>
        </w:tc>
        <w:tc>
          <w:tcPr>
            <w:tcW w:w="960" w:type="dxa"/>
            <w:tcBorders>
              <w:top w:val="nil"/>
              <w:left w:val="nil"/>
              <w:bottom w:val="single" w:sz="4" w:space="0" w:color="auto"/>
              <w:right w:val="nil"/>
            </w:tcBorders>
            <w:shd w:val="clear" w:color="auto" w:fill="auto"/>
            <w:noWrap/>
            <w:vAlign w:val="bottom"/>
            <w:hideMark/>
          </w:tcPr>
          <w:p w14:paraId="039ED116" w14:textId="687FDDB5" w:rsidR="009A07FC" w:rsidRPr="009A07FC" w:rsidRDefault="00BD551D" w:rsidP="009A07FC">
            <w:pPr>
              <w:spacing w:after="0" w:line="240" w:lineRule="auto"/>
              <w:jc w:val="right"/>
              <w:rPr>
                <w:rFonts w:ascii="Aptos Narrow" w:eastAsia="Times New Roman" w:hAnsi="Aptos Narrow" w:cs="Times New Roman"/>
                <w:color w:val="000000"/>
                <w:kern w:val="0"/>
                <w:sz w:val="22"/>
                <w:szCs w:val="22"/>
                <w:lang w:eastAsia="en-ID"/>
                <w14:ligatures w14:val="none"/>
              </w:rPr>
            </w:pPr>
            <w:r>
              <w:rPr>
                <w:rFonts w:ascii="Aptos Narrow" w:eastAsia="Times New Roman" w:hAnsi="Aptos Narrow" w:cs="Times New Roman"/>
                <w:color w:val="000000"/>
                <w:kern w:val="0"/>
                <w:sz w:val="22"/>
                <w:szCs w:val="22"/>
                <w:lang w:eastAsia="en-ID"/>
                <w14:ligatures w14:val="none"/>
              </w:rPr>
              <w:t>40.05</w:t>
            </w:r>
          </w:p>
        </w:tc>
        <w:tc>
          <w:tcPr>
            <w:tcW w:w="960" w:type="dxa"/>
            <w:tcBorders>
              <w:top w:val="nil"/>
              <w:left w:val="nil"/>
              <w:bottom w:val="single" w:sz="4" w:space="0" w:color="auto"/>
              <w:right w:val="nil"/>
            </w:tcBorders>
            <w:shd w:val="clear" w:color="auto" w:fill="auto"/>
            <w:noWrap/>
            <w:vAlign w:val="bottom"/>
            <w:hideMark/>
          </w:tcPr>
          <w:p w14:paraId="7EC7FB86" w14:textId="40E12837" w:rsidR="009A07FC" w:rsidRPr="009A07FC" w:rsidRDefault="009A07FC" w:rsidP="009A07FC">
            <w:pPr>
              <w:spacing w:after="0" w:line="240" w:lineRule="auto"/>
              <w:jc w:val="right"/>
              <w:rPr>
                <w:rFonts w:ascii="Aptos Narrow" w:eastAsia="Times New Roman" w:hAnsi="Aptos Narrow" w:cs="Times New Roman"/>
                <w:color w:val="000000"/>
                <w:kern w:val="0"/>
                <w:sz w:val="22"/>
                <w:szCs w:val="22"/>
                <w:lang w:eastAsia="en-ID"/>
                <w14:ligatures w14:val="none"/>
              </w:rPr>
            </w:pPr>
            <w:r w:rsidRPr="009A07FC">
              <w:rPr>
                <w:rFonts w:ascii="Aptos Narrow" w:eastAsia="Times New Roman" w:hAnsi="Aptos Narrow" w:cs="Times New Roman"/>
                <w:color w:val="000000"/>
                <w:kern w:val="0"/>
                <w:sz w:val="22"/>
                <w:szCs w:val="22"/>
                <w:lang w:eastAsia="en-ID"/>
                <w14:ligatures w14:val="none"/>
              </w:rPr>
              <w:t>11.4</w:t>
            </w:r>
            <w:r w:rsidR="00BD551D">
              <w:rPr>
                <w:rFonts w:ascii="Aptos Narrow" w:eastAsia="Times New Roman" w:hAnsi="Aptos Narrow" w:cs="Times New Roman"/>
                <w:color w:val="000000"/>
                <w:kern w:val="0"/>
                <w:sz w:val="22"/>
                <w:szCs w:val="22"/>
                <w:lang w:eastAsia="en-ID"/>
                <w14:ligatures w14:val="none"/>
              </w:rPr>
              <w:t>9</w:t>
            </w:r>
          </w:p>
        </w:tc>
      </w:tr>
      <w:tr w:rsidR="009A07FC" w:rsidRPr="009A07FC" w14:paraId="3106F817" w14:textId="77777777" w:rsidTr="0053740B">
        <w:trPr>
          <w:trHeight w:val="288"/>
          <w:jc w:val="center"/>
        </w:trPr>
        <w:tc>
          <w:tcPr>
            <w:tcW w:w="1780" w:type="dxa"/>
            <w:tcBorders>
              <w:top w:val="nil"/>
              <w:left w:val="nil"/>
              <w:bottom w:val="single" w:sz="4" w:space="0" w:color="auto"/>
              <w:right w:val="nil"/>
            </w:tcBorders>
            <w:shd w:val="clear" w:color="auto" w:fill="auto"/>
            <w:noWrap/>
            <w:vAlign w:val="bottom"/>
            <w:hideMark/>
          </w:tcPr>
          <w:p w14:paraId="5532F331" w14:textId="77777777" w:rsidR="009A07FC" w:rsidRPr="009A07FC" w:rsidRDefault="009A07FC" w:rsidP="009A07FC">
            <w:pPr>
              <w:spacing w:after="0" w:line="240" w:lineRule="auto"/>
              <w:rPr>
                <w:rFonts w:ascii="Aptos Narrow" w:eastAsia="Times New Roman" w:hAnsi="Aptos Narrow" w:cs="Times New Roman"/>
                <w:color w:val="000000"/>
                <w:kern w:val="0"/>
                <w:sz w:val="22"/>
                <w:szCs w:val="22"/>
                <w:lang w:eastAsia="en-ID"/>
                <w14:ligatures w14:val="none"/>
              </w:rPr>
            </w:pPr>
            <w:r w:rsidRPr="009A07FC">
              <w:rPr>
                <w:rFonts w:ascii="Aptos Narrow" w:eastAsia="Times New Roman" w:hAnsi="Aptos Narrow" w:cs="Times New Roman"/>
                <w:color w:val="000000"/>
                <w:kern w:val="0"/>
                <w:sz w:val="22"/>
                <w:szCs w:val="22"/>
                <w:lang w:eastAsia="en-ID"/>
                <w14:ligatures w14:val="none"/>
              </w:rPr>
              <w:t> </w:t>
            </w:r>
          </w:p>
        </w:tc>
        <w:tc>
          <w:tcPr>
            <w:tcW w:w="258" w:type="dxa"/>
            <w:tcBorders>
              <w:top w:val="nil"/>
              <w:left w:val="nil"/>
              <w:bottom w:val="single" w:sz="4" w:space="0" w:color="auto"/>
              <w:right w:val="nil"/>
            </w:tcBorders>
            <w:shd w:val="clear" w:color="auto" w:fill="auto"/>
            <w:noWrap/>
            <w:vAlign w:val="bottom"/>
            <w:hideMark/>
          </w:tcPr>
          <w:p w14:paraId="1EA87293" w14:textId="77777777" w:rsidR="009A07FC" w:rsidRPr="009A07FC" w:rsidRDefault="009A07FC" w:rsidP="009A07FC">
            <w:pPr>
              <w:spacing w:after="0" w:line="240" w:lineRule="auto"/>
              <w:rPr>
                <w:rFonts w:ascii="Aptos Narrow" w:eastAsia="Times New Roman" w:hAnsi="Aptos Narrow" w:cs="Times New Roman"/>
                <w:color w:val="000000"/>
                <w:kern w:val="0"/>
                <w:sz w:val="22"/>
                <w:szCs w:val="22"/>
                <w:lang w:eastAsia="en-ID"/>
                <w14:ligatures w14:val="none"/>
              </w:rPr>
            </w:pPr>
            <w:r w:rsidRPr="009A07FC">
              <w:rPr>
                <w:rFonts w:ascii="Aptos Narrow" w:eastAsia="Times New Roman" w:hAnsi="Aptos Narrow" w:cs="Times New Roman"/>
                <w:color w:val="000000"/>
                <w:kern w:val="0"/>
                <w:sz w:val="22"/>
                <w:szCs w:val="22"/>
                <w:lang w:eastAsia="en-ID"/>
                <w14:ligatures w14:val="none"/>
              </w:rPr>
              <w:t> </w:t>
            </w:r>
          </w:p>
        </w:tc>
        <w:tc>
          <w:tcPr>
            <w:tcW w:w="1652" w:type="dxa"/>
            <w:tcBorders>
              <w:top w:val="nil"/>
              <w:left w:val="nil"/>
              <w:bottom w:val="single" w:sz="4" w:space="0" w:color="auto"/>
              <w:right w:val="nil"/>
            </w:tcBorders>
            <w:shd w:val="clear" w:color="auto" w:fill="auto"/>
            <w:noWrap/>
            <w:vAlign w:val="bottom"/>
            <w:hideMark/>
          </w:tcPr>
          <w:p w14:paraId="3F4027BA" w14:textId="77777777" w:rsidR="009A07FC" w:rsidRPr="009A07FC" w:rsidRDefault="009A07FC" w:rsidP="009A07FC">
            <w:pPr>
              <w:spacing w:after="0" w:line="240" w:lineRule="auto"/>
              <w:rPr>
                <w:rFonts w:ascii="Aptos Narrow" w:eastAsia="Times New Roman" w:hAnsi="Aptos Narrow" w:cs="Times New Roman"/>
                <w:color w:val="000000"/>
                <w:kern w:val="0"/>
                <w:sz w:val="22"/>
                <w:szCs w:val="22"/>
                <w:lang w:eastAsia="en-ID"/>
                <w14:ligatures w14:val="none"/>
              </w:rPr>
            </w:pPr>
            <w:r w:rsidRPr="009A07FC">
              <w:rPr>
                <w:rFonts w:ascii="Aptos Narrow" w:eastAsia="Times New Roman" w:hAnsi="Aptos Narrow" w:cs="Times New Roman"/>
                <w:color w:val="000000"/>
                <w:kern w:val="0"/>
                <w:sz w:val="22"/>
                <w:szCs w:val="22"/>
                <w:lang w:eastAsia="en-ID"/>
                <w14:ligatures w14:val="none"/>
              </w:rPr>
              <w:t> </w:t>
            </w:r>
          </w:p>
        </w:tc>
        <w:tc>
          <w:tcPr>
            <w:tcW w:w="900" w:type="dxa"/>
            <w:tcBorders>
              <w:top w:val="nil"/>
              <w:left w:val="nil"/>
              <w:bottom w:val="single" w:sz="4" w:space="0" w:color="auto"/>
              <w:right w:val="nil"/>
            </w:tcBorders>
            <w:shd w:val="clear" w:color="auto" w:fill="auto"/>
            <w:noWrap/>
            <w:vAlign w:val="bottom"/>
            <w:hideMark/>
          </w:tcPr>
          <w:p w14:paraId="1B40D880" w14:textId="77777777" w:rsidR="009A07FC" w:rsidRPr="009A07FC" w:rsidRDefault="009A07FC" w:rsidP="009A07FC">
            <w:pPr>
              <w:spacing w:after="0" w:line="240" w:lineRule="auto"/>
              <w:rPr>
                <w:rFonts w:ascii="Aptos Narrow" w:eastAsia="Times New Roman" w:hAnsi="Aptos Narrow" w:cs="Times New Roman"/>
                <w:color w:val="000000"/>
                <w:kern w:val="0"/>
                <w:sz w:val="22"/>
                <w:szCs w:val="22"/>
                <w:lang w:eastAsia="en-ID"/>
                <w14:ligatures w14:val="none"/>
              </w:rPr>
            </w:pPr>
            <w:r w:rsidRPr="009A07FC">
              <w:rPr>
                <w:rFonts w:ascii="Aptos Narrow" w:eastAsia="Times New Roman" w:hAnsi="Aptos Narrow" w:cs="Times New Roman"/>
                <w:color w:val="000000"/>
                <w:kern w:val="0"/>
                <w:sz w:val="22"/>
                <w:szCs w:val="22"/>
                <w:lang w:eastAsia="en-ID"/>
                <w14:ligatures w14:val="none"/>
              </w:rPr>
              <w:t> </w:t>
            </w:r>
          </w:p>
        </w:tc>
        <w:tc>
          <w:tcPr>
            <w:tcW w:w="980" w:type="dxa"/>
            <w:tcBorders>
              <w:top w:val="nil"/>
              <w:left w:val="nil"/>
              <w:bottom w:val="single" w:sz="4" w:space="0" w:color="auto"/>
              <w:right w:val="nil"/>
            </w:tcBorders>
            <w:shd w:val="clear" w:color="auto" w:fill="auto"/>
            <w:noWrap/>
            <w:vAlign w:val="bottom"/>
            <w:hideMark/>
          </w:tcPr>
          <w:p w14:paraId="21BE5662" w14:textId="77777777" w:rsidR="009A07FC" w:rsidRPr="009A07FC" w:rsidRDefault="009A07FC" w:rsidP="009A07FC">
            <w:pPr>
              <w:spacing w:after="0" w:line="240" w:lineRule="auto"/>
              <w:rPr>
                <w:rFonts w:ascii="Aptos Narrow" w:eastAsia="Times New Roman" w:hAnsi="Aptos Narrow" w:cs="Times New Roman"/>
                <w:color w:val="000000"/>
                <w:kern w:val="0"/>
                <w:sz w:val="22"/>
                <w:szCs w:val="22"/>
                <w:lang w:eastAsia="en-ID"/>
                <w14:ligatures w14:val="none"/>
              </w:rPr>
            </w:pPr>
            <w:r w:rsidRPr="009A07FC">
              <w:rPr>
                <w:rFonts w:ascii="Aptos Narrow" w:eastAsia="Times New Roman" w:hAnsi="Aptos Narrow" w:cs="Times New Roman"/>
                <w:color w:val="000000"/>
                <w:kern w:val="0"/>
                <w:sz w:val="22"/>
                <w:szCs w:val="22"/>
                <w:lang w:eastAsia="en-ID"/>
                <w14:ligatures w14:val="none"/>
              </w:rPr>
              <w:t> </w:t>
            </w:r>
          </w:p>
        </w:tc>
        <w:tc>
          <w:tcPr>
            <w:tcW w:w="960" w:type="dxa"/>
            <w:tcBorders>
              <w:top w:val="nil"/>
              <w:left w:val="nil"/>
              <w:bottom w:val="single" w:sz="4" w:space="0" w:color="auto"/>
              <w:right w:val="nil"/>
            </w:tcBorders>
            <w:shd w:val="clear" w:color="auto" w:fill="auto"/>
            <w:noWrap/>
            <w:vAlign w:val="bottom"/>
            <w:hideMark/>
          </w:tcPr>
          <w:p w14:paraId="1E04A3B4" w14:textId="77777777" w:rsidR="009A07FC" w:rsidRPr="009A07FC" w:rsidRDefault="009A07FC" w:rsidP="009A07FC">
            <w:pPr>
              <w:spacing w:after="0" w:line="240" w:lineRule="auto"/>
              <w:rPr>
                <w:rFonts w:ascii="Aptos Narrow" w:eastAsia="Times New Roman" w:hAnsi="Aptos Narrow" w:cs="Times New Roman"/>
                <w:color w:val="000000"/>
                <w:kern w:val="0"/>
                <w:sz w:val="22"/>
                <w:szCs w:val="22"/>
                <w:lang w:eastAsia="en-ID"/>
                <w14:ligatures w14:val="none"/>
              </w:rPr>
            </w:pPr>
            <w:r w:rsidRPr="009A07FC">
              <w:rPr>
                <w:rFonts w:ascii="Aptos Narrow" w:eastAsia="Times New Roman" w:hAnsi="Aptos Narrow" w:cs="Times New Roman"/>
                <w:color w:val="000000"/>
                <w:kern w:val="0"/>
                <w:sz w:val="22"/>
                <w:szCs w:val="22"/>
                <w:lang w:eastAsia="en-ID"/>
                <w14:ligatures w14:val="none"/>
              </w:rPr>
              <w:t> </w:t>
            </w:r>
          </w:p>
        </w:tc>
        <w:tc>
          <w:tcPr>
            <w:tcW w:w="960" w:type="dxa"/>
            <w:tcBorders>
              <w:top w:val="nil"/>
              <w:left w:val="nil"/>
              <w:bottom w:val="single" w:sz="4" w:space="0" w:color="auto"/>
              <w:right w:val="nil"/>
            </w:tcBorders>
            <w:shd w:val="clear" w:color="auto" w:fill="auto"/>
            <w:noWrap/>
            <w:vAlign w:val="bottom"/>
            <w:hideMark/>
          </w:tcPr>
          <w:p w14:paraId="3308E96A" w14:textId="77777777" w:rsidR="009A07FC" w:rsidRPr="009A07FC" w:rsidRDefault="009A07FC" w:rsidP="009A07FC">
            <w:pPr>
              <w:spacing w:after="0" w:line="240" w:lineRule="auto"/>
              <w:rPr>
                <w:rFonts w:ascii="Aptos Narrow" w:eastAsia="Times New Roman" w:hAnsi="Aptos Narrow" w:cs="Times New Roman"/>
                <w:color w:val="000000"/>
                <w:kern w:val="0"/>
                <w:sz w:val="22"/>
                <w:szCs w:val="22"/>
                <w:lang w:eastAsia="en-ID"/>
                <w14:ligatures w14:val="none"/>
              </w:rPr>
            </w:pPr>
            <w:r w:rsidRPr="009A07FC">
              <w:rPr>
                <w:rFonts w:ascii="Aptos Narrow" w:eastAsia="Times New Roman" w:hAnsi="Aptos Narrow" w:cs="Times New Roman"/>
                <w:color w:val="000000"/>
                <w:kern w:val="0"/>
                <w:sz w:val="22"/>
                <w:szCs w:val="22"/>
                <w:lang w:eastAsia="en-ID"/>
                <w14:ligatures w14:val="none"/>
              </w:rPr>
              <w:t> </w:t>
            </w:r>
          </w:p>
        </w:tc>
        <w:tc>
          <w:tcPr>
            <w:tcW w:w="960" w:type="dxa"/>
            <w:tcBorders>
              <w:top w:val="nil"/>
              <w:left w:val="nil"/>
              <w:bottom w:val="single" w:sz="4" w:space="0" w:color="auto"/>
              <w:right w:val="nil"/>
            </w:tcBorders>
            <w:shd w:val="clear" w:color="auto" w:fill="auto"/>
            <w:noWrap/>
            <w:vAlign w:val="bottom"/>
            <w:hideMark/>
          </w:tcPr>
          <w:p w14:paraId="77EF43BF" w14:textId="77777777" w:rsidR="009A07FC" w:rsidRPr="009A07FC" w:rsidRDefault="009A07FC" w:rsidP="009A07FC">
            <w:pPr>
              <w:spacing w:after="0" w:line="240" w:lineRule="auto"/>
              <w:rPr>
                <w:rFonts w:ascii="Aptos Narrow" w:eastAsia="Times New Roman" w:hAnsi="Aptos Narrow" w:cs="Times New Roman"/>
                <w:color w:val="000000"/>
                <w:kern w:val="0"/>
                <w:sz w:val="22"/>
                <w:szCs w:val="22"/>
                <w:lang w:eastAsia="en-ID"/>
                <w14:ligatures w14:val="none"/>
              </w:rPr>
            </w:pPr>
            <w:r w:rsidRPr="009A07FC">
              <w:rPr>
                <w:rFonts w:ascii="Aptos Narrow" w:eastAsia="Times New Roman" w:hAnsi="Aptos Narrow" w:cs="Times New Roman"/>
                <w:color w:val="000000"/>
                <w:kern w:val="0"/>
                <w:sz w:val="22"/>
                <w:szCs w:val="22"/>
                <w:lang w:eastAsia="en-ID"/>
                <w14:ligatures w14:val="none"/>
              </w:rPr>
              <w:t> </w:t>
            </w:r>
          </w:p>
        </w:tc>
      </w:tr>
      <w:tr w:rsidR="009A07FC" w:rsidRPr="009A07FC" w14:paraId="4560A3E4" w14:textId="77777777" w:rsidTr="0053740B">
        <w:trPr>
          <w:trHeight w:val="288"/>
          <w:jc w:val="center"/>
        </w:trPr>
        <w:tc>
          <w:tcPr>
            <w:tcW w:w="1780" w:type="dxa"/>
            <w:tcBorders>
              <w:top w:val="nil"/>
              <w:left w:val="nil"/>
              <w:bottom w:val="nil"/>
              <w:right w:val="nil"/>
            </w:tcBorders>
            <w:shd w:val="clear" w:color="auto" w:fill="auto"/>
            <w:noWrap/>
            <w:vAlign w:val="bottom"/>
            <w:hideMark/>
          </w:tcPr>
          <w:p w14:paraId="73684E03" w14:textId="77777777" w:rsidR="009A07FC" w:rsidRPr="009A07FC" w:rsidRDefault="009A07FC" w:rsidP="009A07FC">
            <w:pPr>
              <w:spacing w:after="0" w:line="240" w:lineRule="auto"/>
              <w:rPr>
                <w:rFonts w:ascii="Aptos Narrow" w:eastAsia="Times New Roman" w:hAnsi="Aptos Narrow" w:cs="Times New Roman"/>
                <w:color w:val="000000"/>
                <w:kern w:val="0"/>
                <w:sz w:val="22"/>
                <w:szCs w:val="22"/>
                <w:lang w:eastAsia="en-ID"/>
                <w14:ligatures w14:val="none"/>
              </w:rPr>
            </w:pPr>
            <w:r w:rsidRPr="009A07FC">
              <w:rPr>
                <w:rFonts w:ascii="Aptos Narrow" w:eastAsia="Times New Roman" w:hAnsi="Aptos Narrow" w:cs="Times New Roman"/>
                <w:color w:val="000000"/>
                <w:kern w:val="0"/>
                <w:sz w:val="22"/>
                <w:szCs w:val="22"/>
                <w:lang w:eastAsia="en-ID"/>
                <w14:ligatures w14:val="none"/>
              </w:rPr>
              <w:t>Missing</w:t>
            </w:r>
          </w:p>
        </w:tc>
        <w:tc>
          <w:tcPr>
            <w:tcW w:w="258" w:type="dxa"/>
            <w:tcBorders>
              <w:top w:val="nil"/>
              <w:left w:val="nil"/>
              <w:bottom w:val="nil"/>
              <w:right w:val="nil"/>
            </w:tcBorders>
            <w:shd w:val="clear" w:color="auto" w:fill="auto"/>
            <w:noWrap/>
            <w:vAlign w:val="bottom"/>
            <w:hideMark/>
          </w:tcPr>
          <w:p w14:paraId="0385CA1F" w14:textId="77777777" w:rsidR="009A07FC" w:rsidRPr="009A07FC" w:rsidRDefault="009A07FC" w:rsidP="009A07FC">
            <w:pPr>
              <w:spacing w:after="0" w:line="240" w:lineRule="auto"/>
              <w:rPr>
                <w:rFonts w:ascii="Aptos Narrow" w:eastAsia="Times New Roman" w:hAnsi="Aptos Narrow" w:cs="Times New Roman"/>
                <w:color w:val="000000"/>
                <w:kern w:val="0"/>
                <w:sz w:val="22"/>
                <w:szCs w:val="22"/>
                <w:lang w:eastAsia="en-ID"/>
                <w14:ligatures w14:val="none"/>
              </w:rPr>
            </w:pPr>
            <w:r w:rsidRPr="009A07FC">
              <w:rPr>
                <w:rFonts w:ascii="Aptos Narrow" w:eastAsia="Times New Roman" w:hAnsi="Aptos Narrow" w:cs="Times New Roman"/>
                <w:color w:val="000000"/>
                <w:kern w:val="0"/>
                <w:sz w:val="22"/>
                <w:szCs w:val="22"/>
                <w:lang w:eastAsia="en-ID"/>
                <w14:ligatures w14:val="none"/>
              </w:rPr>
              <w:t> </w:t>
            </w:r>
          </w:p>
        </w:tc>
        <w:tc>
          <w:tcPr>
            <w:tcW w:w="1652" w:type="dxa"/>
            <w:tcBorders>
              <w:top w:val="nil"/>
              <w:left w:val="nil"/>
              <w:bottom w:val="nil"/>
              <w:right w:val="nil"/>
            </w:tcBorders>
            <w:shd w:val="clear" w:color="auto" w:fill="auto"/>
            <w:noWrap/>
            <w:vAlign w:val="bottom"/>
            <w:hideMark/>
          </w:tcPr>
          <w:p w14:paraId="3EA7B2A5" w14:textId="3C63ACC1" w:rsidR="009A07FC" w:rsidRPr="009A07FC" w:rsidRDefault="00BD551D" w:rsidP="009A07FC">
            <w:pPr>
              <w:spacing w:after="0" w:line="240" w:lineRule="auto"/>
              <w:jc w:val="right"/>
              <w:rPr>
                <w:rFonts w:ascii="Aptos Narrow" w:eastAsia="Times New Roman" w:hAnsi="Aptos Narrow" w:cs="Times New Roman"/>
                <w:color w:val="000000"/>
                <w:kern w:val="0"/>
                <w:sz w:val="22"/>
                <w:szCs w:val="22"/>
                <w:lang w:eastAsia="en-ID"/>
                <w14:ligatures w14:val="none"/>
              </w:rPr>
            </w:pPr>
            <w:r>
              <w:rPr>
                <w:rFonts w:ascii="Aptos Narrow" w:eastAsia="Times New Roman" w:hAnsi="Aptos Narrow" w:cs="Times New Roman"/>
                <w:color w:val="000000"/>
                <w:kern w:val="0"/>
                <w:sz w:val="22"/>
                <w:szCs w:val="22"/>
                <w:lang w:eastAsia="en-ID"/>
                <w14:ligatures w14:val="none"/>
              </w:rPr>
              <w:t>24</w:t>
            </w:r>
          </w:p>
        </w:tc>
        <w:tc>
          <w:tcPr>
            <w:tcW w:w="900" w:type="dxa"/>
            <w:tcBorders>
              <w:top w:val="nil"/>
              <w:left w:val="nil"/>
              <w:bottom w:val="nil"/>
              <w:right w:val="nil"/>
            </w:tcBorders>
            <w:shd w:val="clear" w:color="auto" w:fill="auto"/>
            <w:noWrap/>
            <w:vAlign w:val="bottom"/>
            <w:hideMark/>
          </w:tcPr>
          <w:p w14:paraId="427D444D" w14:textId="77777777" w:rsidR="009A07FC" w:rsidRPr="009A07FC" w:rsidRDefault="009A07FC" w:rsidP="009A07FC">
            <w:pPr>
              <w:spacing w:after="0" w:line="240" w:lineRule="auto"/>
              <w:rPr>
                <w:rFonts w:ascii="Aptos Narrow" w:eastAsia="Times New Roman" w:hAnsi="Aptos Narrow" w:cs="Times New Roman"/>
                <w:color w:val="000000"/>
                <w:kern w:val="0"/>
                <w:sz w:val="22"/>
                <w:szCs w:val="22"/>
                <w:lang w:eastAsia="en-ID"/>
                <w14:ligatures w14:val="none"/>
              </w:rPr>
            </w:pPr>
            <w:r w:rsidRPr="009A07FC">
              <w:rPr>
                <w:rFonts w:ascii="Aptos Narrow" w:eastAsia="Times New Roman" w:hAnsi="Aptos Narrow" w:cs="Times New Roman"/>
                <w:color w:val="000000"/>
                <w:kern w:val="0"/>
                <w:sz w:val="22"/>
                <w:szCs w:val="22"/>
                <w:lang w:eastAsia="en-ID"/>
                <w14:ligatures w14:val="none"/>
              </w:rPr>
              <w:t> </w:t>
            </w:r>
          </w:p>
        </w:tc>
        <w:tc>
          <w:tcPr>
            <w:tcW w:w="980" w:type="dxa"/>
            <w:tcBorders>
              <w:top w:val="nil"/>
              <w:left w:val="nil"/>
              <w:bottom w:val="nil"/>
              <w:right w:val="nil"/>
            </w:tcBorders>
            <w:shd w:val="clear" w:color="auto" w:fill="auto"/>
            <w:noWrap/>
            <w:vAlign w:val="bottom"/>
            <w:hideMark/>
          </w:tcPr>
          <w:p w14:paraId="5AB20813" w14:textId="77777777" w:rsidR="009A07FC" w:rsidRPr="009A07FC" w:rsidRDefault="009A07FC" w:rsidP="009A07FC">
            <w:pPr>
              <w:spacing w:after="0" w:line="240" w:lineRule="auto"/>
              <w:rPr>
                <w:rFonts w:ascii="Aptos Narrow" w:eastAsia="Times New Roman" w:hAnsi="Aptos Narrow" w:cs="Times New Roman"/>
                <w:color w:val="000000"/>
                <w:kern w:val="0"/>
                <w:sz w:val="22"/>
                <w:szCs w:val="22"/>
                <w:lang w:eastAsia="en-ID"/>
                <w14:ligatures w14:val="none"/>
              </w:rPr>
            </w:pPr>
            <w:r w:rsidRPr="009A07FC">
              <w:rPr>
                <w:rFonts w:ascii="Aptos Narrow" w:eastAsia="Times New Roman" w:hAnsi="Aptos Narrow" w:cs="Times New Roman"/>
                <w:color w:val="000000"/>
                <w:kern w:val="0"/>
                <w:sz w:val="22"/>
                <w:szCs w:val="22"/>
                <w:lang w:eastAsia="en-ID"/>
                <w14:ligatures w14:val="none"/>
              </w:rPr>
              <w:t> </w:t>
            </w:r>
          </w:p>
        </w:tc>
        <w:tc>
          <w:tcPr>
            <w:tcW w:w="960" w:type="dxa"/>
            <w:tcBorders>
              <w:top w:val="nil"/>
              <w:left w:val="nil"/>
              <w:bottom w:val="nil"/>
              <w:right w:val="nil"/>
            </w:tcBorders>
            <w:shd w:val="clear" w:color="auto" w:fill="auto"/>
            <w:noWrap/>
            <w:vAlign w:val="bottom"/>
            <w:hideMark/>
          </w:tcPr>
          <w:p w14:paraId="7AECB364" w14:textId="77777777" w:rsidR="009A07FC" w:rsidRPr="009A07FC" w:rsidRDefault="009A07FC" w:rsidP="009A07FC">
            <w:pPr>
              <w:spacing w:after="0" w:line="240" w:lineRule="auto"/>
              <w:rPr>
                <w:rFonts w:ascii="Aptos Narrow" w:eastAsia="Times New Roman" w:hAnsi="Aptos Narrow" w:cs="Times New Roman"/>
                <w:color w:val="000000"/>
                <w:kern w:val="0"/>
                <w:sz w:val="22"/>
                <w:szCs w:val="22"/>
                <w:lang w:eastAsia="en-ID"/>
                <w14:ligatures w14:val="none"/>
              </w:rPr>
            </w:pPr>
            <w:r w:rsidRPr="009A07FC">
              <w:rPr>
                <w:rFonts w:ascii="Aptos Narrow" w:eastAsia="Times New Roman" w:hAnsi="Aptos Narrow" w:cs="Times New Roman"/>
                <w:color w:val="000000"/>
                <w:kern w:val="0"/>
                <w:sz w:val="22"/>
                <w:szCs w:val="22"/>
                <w:lang w:eastAsia="en-ID"/>
                <w14:ligatures w14:val="none"/>
              </w:rPr>
              <w:t> </w:t>
            </w:r>
          </w:p>
        </w:tc>
        <w:tc>
          <w:tcPr>
            <w:tcW w:w="960" w:type="dxa"/>
            <w:tcBorders>
              <w:top w:val="nil"/>
              <w:left w:val="nil"/>
              <w:bottom w:val="nil"/>
              <w:right w:val="nil"/>
            </w:tcBorders>
            <w:shd w:val="clear" w:color="auto" w:fill="auto"/>
            <w:noWrap/>
            <w:vAlign w:val="bottom"/>
            <w:hideMark/>
          </w:tcPr>
          <w:p w14:paraId="65AAF225" w14:textId="77777777" w:rsidR="009A07FC" w:rsidRPr="009A07FC" w:rsidRDefault="009A07FC" w:rsidP="009A07FC">
            <w:pPr>
              <w:spacing w:after="0" w:line="240" w:lineRule="auto"/>
              <w:rPr>
                <w:rFonts w:ascii="Aptos Narrow" w:eastAsia="Times New Roman" w:hAnsi="Aptos Narrow" w:cs="Times New Roman"/>
                <w:color w:val="000000"/>
                <w:kern w:val="0"/>
                <w:sz w:val="22"/>
                <w:szCs w:val="22"/>
                <w:lang w:eastAsia="en-ID"/>
                <w14:ligatures w14:val="none"/>
              </w:rPr>
            </w:pPr>
            <w:r w:rsidRPr="009A07FC">
              <w:rPr>
                <w:rFonts w:ascii="Aptos Narrow" w:eastAsia="Times New Roman" w:hAnsi="Aptos Narrow" w:cs="Times New Roman"/>
                <w:color w:val="000000"/>
                <w:kern w:val="0"/>
                <w:sz w:val="22"/>
                <w:szCs w:val="22"/>
                <w:lang w:eastAsia="en-ID"/>
                <w14:ligatures w14:val="none"/>
              </w:rPr>
              <w:t> </w:t>
            </w:r>
          </w:p>
        </w:tc>
        <w:tc>
          <w:tcPr>
            <w:tcW w:w="960" w:type="dxa"/>
            <w:tcBorders>
              <w:top w:val="nil"/>
              <w:left w:val="nil"/>
              <w:bottom w:val="nil"/>
              <w:right w:val="nil"/>
            </w:tcBorders>
            <w:shd w:val="clear" w:color="auto" w:fill="auto"/>
            <w:noWrap/>
            <w:vAlign w:val="bottom"/>
            <w:hideMark/>
          </w:tcPr>
          <w:p w14:paraId="6A186828" w14:textId="77777777" w:rsidR="009A07FC" w:rsidRPr="009A07FC" w:rsidRDefault="009A07FC" w:rsidP="009A07FC">
            <w:pPr>
              <w:spacing w:after="0" w:line="240" w:lineRule="auto"/>
              <w:rPr>
                <w:rFonts w:ascii="Aptos Narrow" w:eastAsia="Times New Roman" w:hAnsi="Aptos Narrow" w:cs="Times New Roman"/>
                <w:color w:val="000000"/>
                <w:kern w:val="0"/>
                <w:sz w:val="22"/>
                <w:szCs w:val="22"/>
                <w:lang w:eastAsia="en-ID"/>
                <w14:ligatures w14:val="none"/>
              </w:rPr>
            </w:pPr>
            <w:r w:rsidRPr="009A07FC">
              <w:rPr>
                <w:rFonts w:ascii="Aptos Narrow" w:eastAsia="Times New Roman" w:hAnsi="Aptos Narrow" w:cs="Times New Roman"/>
                <w:color w:val="000000"/>
                <w:kern w:val="0"/>
                <w:sz w:val="22"/>
                <w:szCs w:val="22"/>
                <w:lang w:eastAsia="en-ID"/>
                <w14:ligatures w14:val="none"/>
              </w:rPr>
              <w:t> </w:t>
            </w:r>
          </w:p>
        </w:tc>
      </w:tr>
    </w:tbl>
    <w:p w14:paraId="2E325DDE" w14:textId="77777777" w:rsidR="009A07FC" w:rsidRDefault="009A07FC" w:rsidP="005C4AB8">
      <w:pPr>
        <w:rPr>
          <w:lang w:val="en-US"/>
        </w:rPr>
      </w:pPr>
    </w:p>
    <w:p w14:paraId="701692BD" w14:textId="7E6222B4" w:rsidR="009A07FC" w:rsidRDefault="009A07FC" w:rsidP="005C4AB8">
      <w:pPr>
        <w:rPr>
          <w:lang w:val="en-US"/>
        </w:rPr>
      </w:pPr>
    </w:p>
    <w:p w14:paraId="14E7AA7A" w14:textId="72AD95C3" w:rsidR="0093364F" w:rsidRDefault="00BD551D">
      <w:pPr>
        <w:rPr>
          <w:rFonts w:eastAsiaTheme="majorEastAsia" w:cstheme="majorBidi"/>
          <w:i/>
          <w:iCs/>
          <w:sz w:val="28"/>
          <w:szCs w:val="28"/>
          <w:lang w:val="en-US"/>
        </w:rPr>
      </w:pPr>
      <w:r w:rsidRPr="00BD551D">
        <w:rPr>
          <w:noProof/>
          <w:sz w:val="28"/>
          <w:szCs w:val="28"/>
          <w:lang w:val="en-US"/>
        </w:rPr>
        <w:lastRenderedPageBreak/>
        <w:drawing>
          <wp:anchor distT="0" distB="0" distL="114300" distR="114300" simplePos="0" relativeHeight="251674624" behindDoc="0" locked="0" layoutInCell="1" allowOverlap="1" wp14:anchorId="2510A031" wp14:editId="5B3D7636">
            <wp:simplePos x="0" y="0"/>
            <wp:positionH relativeFrom="column">
              <wp:posOffset>4321868</wp:posOffset>
            </wp:positionH>
            <wp:positionV relativeFrom="paragraph">
              <wp:posOffset>443230</wp:posOffset>
            </wp:positionV>
            <wp:extent cx="4902885" cy="4818888"/>
            <wp:effectExtent l="0" t="0" r="0" b="1270"/>
            <wp:wrapTopAndBottom/>
            <wp:docPr id="619804946" name="Picture 1" descr="A graph of a distribution of valu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804946" name="Picture 1" descr="A graph of a distribution of values&#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902885" cy="4818888"/>
                    </a:xfrm>
                    <a:prstGeom prst="rect">
                      <a:avLst/>
                    </a:prstGeom>
                  </pic:spPr>
                </pic:pic>
              </a:graphicData>
            </a:graphic>
          </wp:anchor>
        </w:drawing>
      </w:r>
      <w:r w:rsidR="000638FD">
        <w:rPr>
          <w:noProof/>
          <w:lang w:val="en-US"/>
        </w:rPr>
        <w:drawing>
          <wp:anchor distT="0" distB="0" distL="114300" distR="114300" simplePos="0" relativeHeight="251658240" behindDoc="0" locked="0" layoutInCell="1" allowOverlap="1" wp14:anchorId="7D846D15" wp14:editId="13E9AB7C">
            <wp:simplePos x="0" y="0"/>
            <wp:positionH relativeFrom="column">
              <wp:posOffset>-807720</wp:posOffset>
            </wp:positionH>
            <wp:positionV relativeFrom="paragraph">
              <wp:posOffset>445135</wp:posOffset>
            </wp:positionV>
            <wp:extent cx="4963572" cy="4818888"/>
            <wp:effectExtent l="0" t="0" r="8890" b="1270"/>
            <wp:wrapThrough wrapText="bothSides">
              <wp:wrapPolygon edited="0">
                <wp:start x="0" y="0"/>
                <wp:lineTo x="0" y="21520"/>
                <wp:lineTo x="21556" y="21520"/>
                <wp:lineTo x="21556" y="0"/>
                <wp:lineTo x="0" y="0"/>
              </wp:wrapPolygon>
            </wp:wrapThrough>
            <wp:docPr id="1971976208" name="Picture 1" descr="A graph of a distribution of valu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76208" name="Picture 1" descr="A graph of a distribution of value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963572" cy="4818888"/>
                    </a:xfrm>
                    <a:prstGeom prst="rect">
                      <a:avLst/>
                    </a:prstGeom>
                  </pic:spPr>
                </pic:pic>
              </a:graphicData>
            </a:graphic>
            <wp14:sizeRelH relativeFrom="page">
              <wp14:pctWidth>0</wp14:pctWidth>
            </wp14:sizeRelH>
            <wp14:sizeRelV relativeFrom="page">
              <wp14:pctHeight>0</wp14:pctHeight>
            </wp14:sizeRelV>
          </wp:anchor>
        </w:drawing>
      </w:r>
      <w:r w:rsidR="000638FD">
        <w:rPr>
          <w:sz w:val="28"/>
          <w:szCs w:val="28"/>
          <w:lang w:val="en-US"/>
        </w:rPr>
        <w:br w:type="page"/>
      </w:r>
      <w:commentRangeStart w:id="5"/>
      <w:commentRangeStart w:id="6"/>
      <w:commentRangeStart w:id="7"/>
      <w:r w:rsidR="00D62C65" w:rsidRPr="0093364F">
        <w:rPr>
          <w:noProof/>
          <w:sz w:val="28"/>
          <w:szCs w:val="28"/>
          <w:lang w:val="en-US"/>
        </w:rPr>
        <w:lastRenderedPageBreak/>
        <w:drawing>
          <wp:anchor distT="0" distB="0" distL="114300" distR="114300" simplePos="0" relativeHeight="251833344" behindDoc="0" locked="0" layoutInCell="1" allowOverlap="1" wp14:anchorId="422413AA" wp14:editId="166A7AC4">
            <wp:simplePos x="0" y="0"/>
            <wp:positionH relativeFrom="column">
              <wp:posOffset>-711200</wp:posOffset>
            </wp:positionH>
            <wp:positionV relativeFrom="paragraph">
              <wp:posOffset>343383</wp:posOffset>
            </wp:positionV>
            <wp:extent cx="5879308" cy="5943600"/>
            <wp:effectExtent l="0" t="0" r="7620" b="0"/>
            <wp:wrapTopAndBottom/>
            <wp:docPr id="1421611349" name="Picture 1" descr="A graph of a group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611349" name="Picture 1" descr="A graph of a group of people&#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5879308" cy="5943600"/>
                    </a:xfrm>
                    <a:prstGeom prst="rect">
                      <a:avLst/>
                    </a:prstGeom>
                  </pic:spPr>
                </pic:pic>
              </a:graphicData>
            </a:graphic>
            <wp14:sizeRelH relativeFrom="page">
              <wp14:pctWidth>0</wp14:pctWidth>
            </wp14:sizeRelH>
            <wp14:sizeRelV relativeFrom="page">
              <wp14:pctHeight>0</wp14:pctHeight>
            </wp14:sizeRelV>
          </wp:anchor>
        </w:drawing>
      </w:r>
      <w:r w:rsidR="00D62C65" w:rsidRPr="00D62C65">
        <w:rPr>
          <w:noProof/>
          <w:sz w:val="28"/>
          <w:szCs w:val="28"/>
          <w:lang w:val="en-US"/>
        </w:rPr>
        <w:drawing>
          <wp:anchor distT="0" distB="0" distL="114300" distR="114300" simplePos="0" relativeHeight="251834368" behindDoc="0" locked="0" layoutInCell="1" allowOverlap="1" wp14:anchorId="343D7DB9" wp14:editId="6DA35E9F">
            <wp:simplePos x="0" y="0"/>
            <wp:positionH relativeFrom="column">
              <wp:posOffset>5473700</wp:posOffset>
            </wp:positionH>
            <wp:positionV relativeFrom="paragraph">
              <wp:posOffset>343414</wp:posOffset>
            </wp:positionV>
            <wp:extent cx="3933530" cy="5943600"/>
            <wp:effectExtent l="0" t="0" r="0" b="0"/>
            <wp:wrapThrough wrapText="bothSides">
              <wp:wrapPolygon edited="0">
                <wp:start x="0" y="0"/>
                <wp:lineTo x="0" y="21531"/>
                <wp:lineTo x="21447" y="21531"/>
                <wp:lineTo x="21447" y="0"/>
                <wp:lineTo x="0" y="0"/>
              </wp:wrapPolygon>
            </wp:wrapThrough>
            <wp:docPr id="909913894" name="Picture 1" descr="A graph with red and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13894" name="Picture 1" descr="A graph with red and blue squares&#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933530" cy="5943600"/>
                    </a:xfrm>
                    <a:prstGeom prst="rect">
                      <a:avLst/>
                    </a:prstGeom>
                  </pic:spPr>
                </pic:pic>
              </a:graphicData>
            </a:graphic>
            <wp14:sizeRelH relativeFrom="margin">
              <wp14:pctWidth>0</wp14:pctWidth>
            </wp14:sizeRelH>
            <wp14:sizeRelV relativeFrom="margin">
              <wp14:pctHeight>0</wp14:pctHeight>
            </wp14:sizeRelV>
          </wp:anchor>
        </w:drawing>
      </w:r>
      <w:commentRangeEnd w:id="5"/>
      <w:commentRangeEnd w:id="6"/>
      <w:commentRangeEnd w:id="7"/>
      <w:r w:rsidR="00A4110D">
        <w:rPr>
          <w:rStyle w:val="CommentReference"/>
        </w:rPr>
        <w:commentReference w:id="6"/>
      </w:r>
      <w:r w:rsidR="00991DF3">
        <w:rPr>
          <w:rStyle w:val="CommentReference"/>
        </w:rPr>
        <w:commentReference w:id="5"/>
      </w:r>
      <w:r w:rsidR="00237AE8">
        <w:rPr>
          <w:rStyle w:val="CommentReference"/>
        </w:rPr>
        <w:commentReference w:id="7"/>
      </w:r>
      <w:r w:rsidR="0093364F">
        <w:rPr>
          <w:rFonts w:eastAsiaTheme="majorEastAsia" w:cstheme="majorBidi"/>
          <w:i/>
          <w:iCs/>
          <w:sz w:val="28"/>
          <w:szCs w:val="28"/>
          <w:lang w:val="en-US"/>
        </w:rPr>
        <w:br w:type="page"/>
      </w:r>
    </w:p>
    <w:p w14:paraId="08DF2FE6" w14:textId="3A4219E1" w:rsidR="000638FD" w:rsidRDefault="00BD551D">
      <w:pPr>
        <w:rPr>
          <w:rFonts w:eastAsiaTheme="majorEastAsia" w:cstheme="majorBidi"/>
          <w:i/>
          <w:iCs/>
          <w:sz w:val="28"/>
          <w:szCs w:val="28"/>
          <w:lang w:val="en-US"/>
        </w:rPr>
      </w:pPr>
      <w:commentRangeStart w:id="8"/>
      <w:r w:rsidRPr="00BD551D">
        <w:rPr>
          <w:noProof/>
          <w:sz w:val="28"/>
          <w:szCs w:val="28"/>
          <w:lang w:val="en-US"/>
        </w:rPr>
        <w:lastRenderedPageBreak/>
        <w:drawing>
          <wp:anchor distT="0" distB="0" distL="114300" distR="114300" simplePos="0" relativeHeight="251675648" behindDoc="0" locked="0" layoutInCell="1" allowOverlap="1" wp14:anchorId="0A68344E" wp14:editId="7865F4C9">
            <wp:simplePos x="0" y="0"/>
            <wp:positionH relativeFrom="column">
              <wp:posOffset>4462780</wp:posOffset>
            </wp:positionH>
            <wp:positionV relativeFrom="paragraph">
              <wp:posOffset>792192</wp:posOffset>
            </wp:positionV>
            <wp:extent cx="4854496" cy="4818888"/>
            <wp:effectExtent l="0" t="0" r="3810" b="1270"/>
            <wp:wrapTopAndBottom/>
            <wp:docPr id="605508690" name="Picture 1" descr="A graph of a distribution of valu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08690" name="Picture 1" descr="A graph of a distribution of values&#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854496" cy="4818888"/>
                    </a:xfrm>
                    <a:prstGeom prst="rect">
                      <a:avLst/>
                    </a:prstGeom>
                  </pic:spPr>
                </pic:pic>
              </a:graphicData>
            </a:graphic>
          </wp:anchor>
        </w:drawing>
      </w:r>
      <w:r w:rsidR="000638FD">
        <w:rPr>
          <w:rFonts w:eastAsiaTheme="majorEastAsia" w:cstheme="majorBidi"/>
          <w:i/>
          <w:iCs/>
          <w:noProof/>
          <w:sz w:val="28"/>
          <w:szCs w:val="28"/>
          <w:lang w:val="en-US"/>
        </w:rPr>
        <w:drawing>
          <wp:anchor distT="0" distB="0" distL="114300" distR="114300" simplePos="0" relativeHeight="251660288" behindDoc="0" locked="0" layoutInCell="1" allowOverlap="1" wp14:anchorId="0C1181CD" wp14:editId="1A6112DE">
            <wp:simplePos x="0" y="0"/>
            <wp:positionH relativeFrom="column">
              <wp:posOffset>-701040</wp:posOffset>
            </wp:positionH>
            <wp:positionV relativeFrom="paragraph">
              <wp:posOffset>746760</wp:posOffset>
            </wp:positionV>
            <wp:extent cx="4717449" cy="4818888"/>
            <wp:effectExtent l="0" t="0" r="6985" b="1270"/>
            <wp:wrapTopAndBottom/>
            <wp:docPr id="1541555225" name="Picture 4" descr="A graph of a distribution of valu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55225" name="Picture 4" descr="A graph of a distribution of values&#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717449" cy="4818888"/>
                    </a:xfrm>
                    <a:prstGeom prst="rect">
                      <a:avLst/>
                    </a:prstGeom>
                  </pic:spPr>
                </pic:pic>
              </a:graphicData>
            </a:graphic>
            <wp14:sizeRelH relativeFrom="margin">
              <wp14:pctWidth>0</wp14:pctWidth>
            </wp14:sizeRelH>
            <wp14:sizeRelV relativeFrom="margin">
              <wp14:pctHeight>0</wp14:pctHeight>
            </wp14:sizeRelV>
          </wp:anchor>
        </w:drawing>
      </w:r>
      <w:commentRangeEnd w:id="8"/>
      <w:r w:rsidR="005C08D5">
        <w:rPr>
          <w:rStyle w:val="CommentReference"/>
        </w:rPr>
        <w:commentReference w:id="8"/>
      </w:r>
      <w:r w:rsidR="000638FD">
        <w:rPr>
          <w:sz w:val="28"/>
          <w:szCs w:val="28"/>
          <w:lang w:val="en-US"/>
        </w:rPr>
        <w:br w:type="page"/>
      </w:r>
    </w:p>
    <w:p w14:paraId="2495E598" w14:textId="495665A8" w:rsidR="0093364F" w:rsidRDefault="00D62C65">
      <w:pPr>
        <w:rPr>
          <w:rFonts w:eastAsiaTheme="majorEastAsia" w:cstheme="majorBidi"/>
          <w:color w:val="0F4761" w:themeColor="accent1" w:themeShade="BF"/>
          <w:lang w:val="en-US"/>
        </w:rPr>
      </w:pPr>
      <w:commentRangeStart w:id="9"/>
      <w:r w:rsidRPr="00D62C65">
        <w:rPr>
          <w:noProof/>
          <w:lang w:val="en-US"/>
        </w:rPr>
        <w:lastRenderedPageBreak/>
        <w:drawing>
          <wp:anchor distT="0" distB="0" distL="114300" distR="114300" simplePos="0" relativeHeight="251836416" behindDoc="0" locked="0" layoutInCell="1" allowOverlap="1" wp14:anchorId="60AF9364" wp14:editId="6F3B9EE4">
            <wp:simplePos x="0" y="0"/>
            <wp:positionH relativeFrom="column">
              <wp:posOffset>5168900</wp:posOffset>
            </wp:positionH>
            <wp:positionV relativeFrom="paragraph">
              <wp:posOffset>304800</wp:posOffset>
            </wp:positionV>
            <wp:extent cx="4249679" cy="5943600"/>
            <wp:effectExtent l="0" t="0" r="0" b="0"/>
            <wp:wrapThrough wrapText="bothSides">
              <wp:wrapPolygon edited="0">
                <wp:start x="0" y="0"/>
                <wp:lineTo x="0" y="21531"/>
                <wp:lineTo x="21497" y="21531"/>
                <wp:lineTo x="21497" y="0"/>
                <wp:lineTo x="0" y="0"/>
              </wp:wrapPolygon>
            </wp:wrapThrough>
            <wp:docPr id="1728665449"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665449" name="Picture 1" descr="A diagram of a graph&#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4249679" cy="5943600"/>
                    </a:xfrm>
                    <a:prstGeom prst="rect">
                      <a:avLst/>
                    </a:prstGeom>
                  </pic:spPr>
                </pic:pic>
              </a:graphicData>
            </a:graphic>
          </wp:anchor>
        </w:drawing>
      </w:r>
      <w:commentRangeEnd w:id="9"/>
      <w:r w:rsidR="00AC2D35">
        <w:rPr>
          <w:rStyle w:val="CommentReference"/>
        </w:rPr>
        <w:commentReference w:id="9"/>
      </w:r>
      <w:r w:rsidRPr="00D62C65">
        <w:rPr>
          <w:noProof/>
          <w:lang w:val="en-US"/>
        </w:rPr>
        <w:drawing>
          <wp:anchor distT="0" distB="0" distL="114300" distR="114300" simplePos="0" relativeHeight="251835392" behindDoc="0" locked="0" layoutInCell="1" allowOverlap="1" wp14:anchorId="606869E3" wp14:editId="0EE13FA2">
            <wp:simplePos x="0" y="0"/>
            <wp:positionH relativeFrom="column">
              <wp:posOffset>-825500</wp:posOffset>
            </wp:positionH>
            <wp:positionV relativeFrom="paragraph">
              <wp:posOffset>304800</wp:posOffset>
            </wp:positionV>
            <wp:extent cx="5893654" cy="5943600"/>
            <wp:effectExtent l="0" t="0" r="0" b="0"/>
            <wp:wrapTopAndBottom/>
            <wp:docPr id="1281935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35673" name=""/>
                    <pic:cNvPicPr/>
                  </pic:nvPicPr>
                  <pic:blipFill>
                    <a:blip r:embed="rId17">
                      <a:extLst>
                        <a:ext uri="{28A0092B-C50C-407E-A947-70E740481C1C}">
                          <a14:useLocalDpi xmlns:a14="http://schemas.microsoft.com/office/drawing/2010/main" val="0"/>
                        </a:ext>
                      </a:extLst>
                    </a:blip>
                    <a:stretch>
                      <a:fillRect/>
                    </a:stretch>
                  </pic:blipFill>
                  <pic:spPr>
                    <a:xfrm>
                      <a:off x="0" y="0"/>
                      <a:ext cx="5893654" cy="5943600"/>
                    </a:xfrm>
                    <a:prstGeom prst="rect">
                      <a:avLst/>
                    </a:prstGeom>
                  </pic:spPr>
                </pic:pic>
              </a:graphicData>
            </a:graphic>
          </wp:anchor>
        </w:drawing>
      </w:r>
      <w:r w:rsidR="0093364F">
        <w:rPr>
          <w:lang w:val="en-US"/>
        </w:rPr>
        <w:br w:type="page"/>
      </w:r>
    </w:p>
    <w:p w14:paraId="23993B47" w14:textId="7624E150" w:rsidR="008C6614" w:rsidRDefault="008C6614" w:rsidP="008C6614">
      <w:pPr>
        <w:pStyle w:val="Heading5"/>
        <w:rPr>
          <w:lang w:val="en-US"/>
        </w:rPr>
      </w:pPr>
      <w:del w:id="10" w:author="Kristy vanMarle" w:date="2024-11-08T16:58:00Z" w16du:dateUtc="2024-11-08T23:58:00Z">
        <w:r w:rsidDel="006F0E1B">
          <w:rPr>
            <w:lang w:val="en-US"/>
          </w:rPr>
          <w:lastRenderedPageBreak/>
          <w:delText xml:space="preserve">Relationship of </w:delText>
        </w:r>
      </w:del>
      <w:r>
        <w:rPr>
          <w:lang w:val="en-US"/>
        </w:rPr>
        <w:t>PCS and MCS</w:t>
      </w:r>
      <w:ins w:id="11" w:author="Kristy vanMarle" w:date="2024-11-08T16:58:00Z" w16du:dateUtc="2024-11-08T23:58:00Z">
        <w:r w:rsidR="006F0E1B">
          <w:rPr>
            <w:lang w:val="en-US"/>
          </w:rPr>
          <w:t xml:space="preserve"> </w:t>
        </w:r>
      </w:ins>
    </w:p>
    <w:p w14:paraId="7B3CBEC1" w14:textId="12E0ED6F" w:rsidR="008C6614" w:rsidRDefault="00D62C65" w:rsidP="008C6614">
      <w:pPr>
        <w:rPr>
          <w:lang w:val="en-US"/>
        </w:rPr>
      </w:pPr>
      <w:r>
        <w:rPr>
          <w:noProof/>
          <w:lang w:val="en-US"/>
        </w:rPr>
        <mc:AlternateContent>
          <mc:Choice Requires="wps">
            <w:drawing>
              <wp:anchor distT="0" distB="0" distL="114300" distR="114300" simplePos="0" relativeHeight="251838464" behindDoc="0" locked="0" layoutInCell="1" allowOverlap="1" wp14:anchorId="5A0178FD" wp14:editId="2B5B2292">
                <wp:simplePos x="0" y="0"/>
                <wp:positionH relativeFrom="column">
                  <wp:posOffset>342900</wp:posOffset>
                </wp:positionH>
                <wp:positionV relativeFrom="paragraph">
                  <wp:posOffset>140335</wp:posOffset>
                </wp:positionV>
                <wp:extent cx="6883400" cy="342900"/>
                <wp:effectExtent l="0" t="0" r="12700" b="19050"/>
                <wp:wrapNone/>
                <wp:docPr id="1929646075" name="Text Box 33"/>
                <wp:cNvGraphicFramePr/>
                <a:graphic xmlns:a="http://schemas.openxmlformats.org/drawingml/2006/main">
                  <a:graphicData uri="http://schemas.microsoft.com/office/word/2010/wordprocessingShape">
                    <wps:wsp>
                      <wps:cNvSpPr txBox="1"/>
                      <wps:spPr>
                        <a:xfrm>
                          <a:off x="0" y="0"/>
                          <a:ext cx="6883400" cy="342900"/>
                        </a:xfrm>
                        <a:prstGeom prst="rect">
                          <a:avLst/>
                        </a:prstGeom>
                        <a:solidFill>
                          <a:schemeClr val="lt1"/>
                        </a:solidFill>
                        <a:ln w="6350">
                          <a:solidFill>
                            <a:schemeClr val="bg1"/>
                          </a:solidFill>
                        </a:ln>
                      </wps:spPr>
                      <wps:txbx>
                        <w:txbxContent>
                          <w:p w14:paraId="6646292E" w14:textId="167CCB84" w:rsidR="00D62C65" w:rsidRPr="00D62C65" w:rsidRDefault="00D62C65">
                            <w:pPr>
                              <w:rPr>
                                <w:sz w:val="36"/>
                                <w:szCs w:val="36"/>
                                <w:lang w:val="en-US"/>
                              </w:rPr>
                            </w:pPr>
                            <w:del w:id="12" w:author="Kristy vanMarle" w:date="2024-11-08T16:58:00Z" w16du:dateUtc="2024-11-08T23:58:00Z">
                              <w:r w:rsidRPr="00D62C65" w:rsidDel="009174D2">
                                <w:rPr>
                                  <w:sz w:val="36"/>
                                  <w:szCs w:val="36"/>
                                  <w:lang w:val="en-US"/>
                                </w:rPr>
                                <w:delText xml:space="preserve">Relationship </w:delText>
                              </w:r>
                            </w:del>
                            <w:ins w:id="13" w:author="Kristy vanMarle" w:date="2024-11-08T17:00:00Z" w16du:dateUtc="2024-11-09T00:00:00Z">
                              <w:r w:rsidR="0056482E">
                                <w:rPr>
                                  <w:sz w:val="36"/>
                                  <w:szCs w:val="36"/>
                                  <w:lang w:val="en-US"/>
                                </w:rPr>
                                <w:t xml:space="preserve">Comparing </w:t>
                              </w:r>
                            </w:ins>
                            <w:ins w:id="14" w:author="Kristy vanMarle" w:date="2024-11-08T16:58:00Z" w16du:dateUtc="2024-11-08T23:58:00Z">
                              <w:r w:rsidR="009174D2">
                                <w:rPr>
                                  <w:sz w:val="36"/>
                                  <w:szCs w:val="36"/>
                                  <w:lang w:val="en-US"/>
                                </w:rPr>
                                <w:t>S</w:t>
                              </w:r>
                            </w:ins>
                            <w:ins w:id="15" w:author="Kristy vanMarle" w:date="2024-11-08T16:59:00Z" w16du:dateUtc="2024-11-08T23:59:00Z">
                              <w:r w:rsidR="009174D2">
                                <w:rPr>
                                  <w:sz w:val="36"/>
                                  <w:szCs w:val="36"/>
                                  <w:lang w:val="en-US"/>
                                </w:rPr>
                                <w:t xml:space="preserve">D </w:t>
                              </w:r>
                            </w:ins>
                            <w:ins w:id="16" w:author="Kristy vanMarle" w:date="2024-11-08T17:00:00Z" w16du:dateUtc="2024-11-09T00:00:00Z">
                              <w:r w:rsidR="0056482E">
                                <w:rPr>
                                  <w:sz w:val="36"/>
                                  <w:szCs w:val="36"/>
                                  <w:lang w:val="en-US"/>
                                </w:rPr>
                                <w:t>vs</w:t>
                              </w:r>
                            </w:ins>
                            <w:ins w:id="17" w:author="Kristy vanMarle" w:date="2024-11-08T16:59:00Z" w16du:dateUtc="2024-11-08T23:59:00Z">
                              <w:r w:rsidR="009174D2">
                                <w:rPr>
                                  <w:sz w:val="36"/>
                                  <w:szCs w:val="36"/>
                                  <w:lang w:val="en-US"/>
                                </w:rPr>
                                <w:t xml:space="preserve"> WL</w:t>
                              </w:r>
                            </w:ins>
                            <w:ins w:id="18" w:author="Kristy vanMarle" w:date="2024-11-08T17:00:00Z" w16du:dateUtc="2024-11-09T00:00:00Z">
                              <w:r w:rsidR="0056482E">
                                <w:rPr>
                                  <w:sz w:val="36"/>
                                  <w:szCs w:val="36"/>
                                  <w:lang w:val="en-US"/>
                                </w:rPr>
                                <w:t xml:space="preserve"> </w:t>
                              </w:r>
                            </w:ins>
                            <w:del w:id="19" w:author="Kristy vanMarle" w:date="2024-11-08T16:59:00Z" w16du:dateUtc="2024-11-08T23:59:00Z">
                              <w:r w:rsidRPr="00D62C65" w:rsidDel="009174D2">
                                <w:rPr>
                                  <w:sz w:val="36"/>
                                  <w:szCs w:val="36"/>
                                  <w:lang w:val="en-US"/>
                                </w:rPr>
                                <w:delText xml:space="preserve">between </w:delText>
                              </w:r>
                            </w:del>
                            <w:ins w:id="20" w:author="Kristy vanMarle" w:date="2024-11-08T16:59:00Z" w16du:dateUtc="2024-11-08T23:59:00Z">
                              <w:r w:rsidR="009174D2">
                                <w:rPr>
                                  <w:sz w:val="36"/>
                                  <w:szCs w:val="36"/>
                                  <w:lang w:val="en-US"/>
                                </w:rPr>
                                <w:t>on</w:t>
                              </w:r>
                              <w:r w:rsidR="009174D2" w:rsidRPr="00D62C65">
                                <w:rPr>
                                  <w:sz w:val="36"/>
                                  <w:szCs w:val="36"/>
                                  <w:lang w:val="en-US"/>
                                </w:rPr>
                                <w:t xml:space="preserve"> </w:t>
                              </w:r>
                            </w:ins>
                            <w:r w:rsidRPr="00D62C65">
                              <w:rPr>
                                <w:sz w:val="36"/>
                                <w:szCs w:val="36"/>
                                <w:lang w:val="en-US"/>
                              </w:rPr>
                              <w:t>PCS</w:t>
                            </w:r>
                            <w:ins w:id="21" w:author="Kristy vanMarle" w:date="2024-11-08T16:59:00Z" w16du:dateUtc="2024-11-08T23:59:00Z">
                              <w:r w:rsidR="009174D2">
                                <w:rPr>
                                  <w:sz w:val="36"/>
                                  <w:szCs w:val="36"/>
                                  <w:lang w:val="en-US"/>
                                </w:rPr>
                                <w:t xml:space="preserve"> and</w:t>
                              </w:r>
                            </w:ins>
                            <w:del w:id="22" w:author="Kristy vanMarle" w:date="2024-11-08T16:59:00Z" w16du:dateUtc="2024-11-08T23:59:00Z">
                              <w:r w:rsidRPr="00D62C65" w:rsidDel="009174D2">
                                <w:rPr>
                                  <w:sz w:val="36"/>
                                  <w:szCs w:val="36"/>
                                  <w:lang w:val="en-US"/>
                                </w:rPr>
                                <w:delText>,</w:delText>
                              </w:r>
                            </w:del>
                            <w:r w:rsidRPr="00D62C65">
                              <w:rPr>
                                <w:sz w:val="36"/>
                                <w:szCs w:val="36"/>
                                <w:lang w:val="en-US"/>
                              </w:rPr>
                              <w:t xml:space="preserve"> MCS</w:t>
                            </w:r>
                            <w:ins w:id="23" w:author="Kristy vanMarle" w:date="2024-11-08T17:00:00Z" w16du:dateUtc="2024-11-09T00:00:00Z">
                              <w:r w:rsidR="0056482E">
                                <w:rPr>
                                  <w:sz w:val="36"/>
                                  <w:szCs w:val="36"/>
                                  <w:lang w:val="en-US"/>
                                </w:rPr>
                                <w:t>,</w:t>
                              </w:r>
                            </w:ins>
                            <w:r w:rsidRPr="00D62C65">
                              <w:rPr>
                                <w:sz w:val="36"/>
                                <w:szCs w:val="36"/>
                                <w:lang w:val="en-US"/>
                              </w:rPr>
                              <w:t xml:space="preserve"> </w:t>
                            </w:r>
                            <w:del w:id="24" w:author="Kristy vanMarle" w:date="2024-11-08T16:59:00Z" w16du:dateUtc="2024-11-08T23:59:00Z">
                              <w:r w:rsidRPr="00D62C65" w:rsidDel="009174D2">
                                <w:rPr>
                                  <w:sz w:val="36"/>
                                  <w:szCs w:val="36"/>
                                  <w:lang w:val="en-US"/>
                                </w:rPr>
                                <w:delText>and Service dog or</w:delText>
                              </w:r>
                            </w:del>
                            <w:ins w:id="25" w:author="Kristy vanMarle" w:date="2024-11-08T16:59:00Z" w16du:dateUtc="2024-11-08T23:59:00Z">
                              <w:r w:rsidR="009174D2">
                                <w:rPr>
                                  <w:sz w:val="36"/>
                                  <w:szCs w:val="36"/>
                                  <w:lang w:val="en-US"/>
                                </w:rPr>
                                <w:t>at baseline and follow</w:t>
                              </w:r>
                            </w:ins>
                            <w:ins w:id="26" w:author="Kristy vanMarle" w:date="2024-11-08T17:00:00Z" w16du:dateUtc="2024-11-09T00:00:00Z">
                              <w:r w:rsidR="0056482E">
                                <w:rPr>
                                  <w:sz w:val="36"/>
                                  <w:szCs w:val="36"/>
                                  <w:lang w:val="en-US"/>
                                </w:rPr>
                                <w:t>-</w:t>
                              </w:r>
                            </w:ins>
                            <w:ins w:id="27" w:author="Kristy vanMarle" w:date="2024-11-08T16:59:00Z" w16du:dateUtc="2024-11-08T23:59:00Z">
                              <w:r w:rsidR="009174D2">
                                <w:rPr>
                                  <w:sz w:val="36"/>
                                  <w:szCs w:val="36"/>
                                  <w:lang w:val="en-US"/>
                                </w:rPr>
                                <w:t>up</w:t>
                              </w:r>
                            </w:ins>
                            <w:r w:rsidRPr="00D62C65">
                              <w:rPr>
                                <w:sz w:val="36"/>
                                <w:szCs w:val="36"/>
                                <w:lang w:val="en-US"/>
                              </w:rPr>
                              <w:t xml:space="preserve"> </w:t>
                            </w:r>
                            <w:del w:id="28" w:author="Kristy vanMarle" w:date="2024-11-08T17:00:00Z" w16du:dateUtc="2024-11-09T00:00:00Z">
                              <w:r w:rsidRPr="00D62C65" w:rsidDel="0056482E">
                                <w:rPr>
                                  <w:sz w:val="36"/>
                                  <w:szCs w:val="36"/>
                                  <w:lang w:val="en-US"/>
                                </w:rPr>
                                <w:delText>Waitlist</w:delText>
                              </w:r>
                            </w:del>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A0178FD" id="_x0000_t202" coordsize="21600,21600" o:spt="202" path="m,l,21600r21600,l21600,xe">
                <v:stroke joinstyle="miter"/>
                <v:path gradientshapeok="t" o:connecttype="rect"/>
              </v:shapetype>
              <v:shape id="Text Box 33" o:spid="_x0000_s1026" type="#_x0000_t202" style="position:absolute;margin-left:27pt;margin-top:11.05pt;width:542pt;height:27pt;z-index:25183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" fillcolor="white [3201]" strokecolor="white [3212]" strokeweight=".5pt">
                <v:textbox>
                  <w:txbxContent>
                    <w:p w14:paraId="6646292E" w14:textId="167CCB84" w:rsidR="00D62C65" w:rsidRPr="00D62C65" w:rsidRDefault="00D62C65">
                      <w:pPr>
                        <w:rPr>
                          <w:sz w:val="36"/>
                          <w:szCs w:val="36"/>
                          <w:lang w:val="en-US"/>
                        </w:rPr>
                      </w:pPr>
                      <w:del w:id="29" w:author="Kristy vanMarle" w:date="2024-11-08T16:58:00Z" w16du:dateUtc="2024-11-08T23:58:00Z">
                        <w:r w:rsidRPr="00D62C65" w:rsidDel="009174D2">
                          <w:rPr>
                            <w:sz w:val="36"/>
                            <w:szCs w:val="36"/>
                            <w:lang w:val="en-US"/>
                          </w:rPr>
                          <w:delText xml:space="preserve">Relationship </w:delText>
                        </w:r>
                      </w:del>
                      <w:ins w:id="30" w:author="Kristy vanMarle" w:date="2024-11-08T17:00:00Z" w16du:dateUtc="2024-11-09T00:00:00Z">
                        <w:r w:rsidR="0056482E">
                          <w:rPr>
                            <w:sz w:val="36"/>
                            <w:szCs w:val="36"/>
                            <w:lang w:val="en-US"/>
                          </w:rPr>
                          <w:t xml:space="preserve">Comparing </w:t>
                        </w:r>
                      </w:ins>
                      <w:ins w:id="31" w:author="Kristy vanMarle" w:date="2024-11-08T16:58:00Z" w16du:dateUtc="2024-11-08T23:58:00Z">
                        <w:r w:rsidR="009174D2">
                          <w:rPr>
                            <w:sz w:val="36"/>
                            <w:szCs w:val="36"/>
                            <w:lang w:val="en-US"/>
                          </w:rPr>
                          <w:t>S</w:t>
                        </w:r>
                      </w:ins>
                      <w:ins w:id="32" w:author="Kristy vanMarle" w:date="2024-11-08T16:59:00Z" w16du:dateUtc="2024-11-08T23:59:00Z">
                        <w:r w:rsidR="009174D2">
                          <w:rPr>
                            <w:sz w:val="36"/>
                            <w:szCs w:val="36"/>
                            <w:lang w:val="en-US"/>
                          </w:rPr>
                          <w:t xml:space="preserve">D </w:t>
                        </w:r>
                      </w:ins>
                      <w:ins w:id="33" w:author="Kristy vanMarle" w:date="2024-11-08T17:00:00Z" w16du:dateUtc="2024-11-09T00:00:00Z">
                        <w:r w:rsidR="0056482E">
                          <w:rPr>
                            <w:sz w:val="36"/>
                            <w:szCs w:val="36"/>
                            <w:lang w:val="en-US"/>
                          </w:rPr>
                          <w:t>vs</w:t>
                        </w:r>
                      </w:ins>
                      <w:ins w:id="34" w:author="Kristy vanMarle" w:date="2024-11-08T16:59:00Z" w16du:dateUtc="2024-11-08T23:59:00Z">
                        <w:r w:rsidR="009174D2">
                          <w:rPr>
                            <w:sz w:val="36"/>
                            <w:szCs w:val="36"/>
                            <w:lang w:val="en-US"/>
                          </w:rPr>
                          <w:t xml:space="preserve"> WL</w:t>
                        </w:r>
                      </w:ins>
                      <w:ins w:id="35" w:author="Kristy vanMarle" w:date="2024-11-08T17:00:00Z" w16du:dateUtc="2024-11-09T00:00:00Z">
                        <w:r w:rsidR="0056482E">
                          <w:rPr>
                            <w:sz w:val="36"/>
                            <w:szCs w:val="36"/>
                            <w:lang w:val="en-US"/>
                          </w:rPr>
                          <w:t xml:space="preserve"> </w:t>
                        </w:r>
                      </w:ins>
                      <w:del w:id="36" w:author="Kristy vanMarle" w:date="2024-11-08T16:59:00Z" w16du:dateUtc="2024-11-08T23:59:00Z">
                        <w:r w:rsidRPr="00D62C65" w:rsidDel="009174D2">
                          <w:rPr>
                            <w:sz w:val="36"/>
                            <w:szCs w:val="36"/>
                            <w:lang w:val="en-US"/>
                          </w:rPr>
                          <w:delText xml:space="preserve">between </w:delText>
                        </w:r>
                      </w:del>
                      <w:ins w:id="37" w:author="Kristy vanMarle" w:date="2024-11-08T16:59:00Z" w16du:dateUtc="2024-11-08T23:59:00Z">
                        <w:r w:rsidR="009174D2">
                          <w:rPr>
                            <w:sz w:val="36"/>
                            <w:szCs w:val="36"/>
                            <w:lang w:val="en-US"/>
                          </w:rPr>
                          <w:t>on</w:t>
                        </w:r>
                        <w:r w:rsidR="009174D2" w:rsidRPr="00D62C65">
                          <w:rPr>
                            <w:sz w:val="36"/>
                            <w:szCs w:val="36"/>
                            <w:lang w:val="en-US"/>
                          </w:rPr>
                          <w:t xml:space="preserve"> </w:t>
                        </w:r>
                      </w:ins>
                      <w:r w:rsidRPr="00D62C65">
                        <w:rPr>
                          <w:sz w:val="36"/>
                          <w:szCs w:val="36"/>
                          <w:lang w:val="en-US"/>
                        </w:rPr>
                        <w:t>PCS</w:t>
                      </w:r>
                      <w:ins w:id="38" w:author="Kristy vanMarle" w:date="2024-11-08T16:59:00Z" w16du:dateUtc="2024-11-08T23:59:00Z">
                        <w:r w:rsidR="009174D2">
                          <w:rPr>
                            <w:sz w:val="36"/>
                            <w:szCs w:val="36"/>
                            <w:lang w:val="en-US"/>
                          </w:rPr>
                          <w:t xml:space="preserve"> and</w:t>
                        </w:r>
                      </w:ins>
                      <w:del w:id="39" w:author="Kristy vanMarle" w:date="2024-11-08T16:59:00Z" w16du:dateUtc="2024-11-08T23:59:00Z">
                        <w:r w:rsidRPr="00D62C65" w:rsidDel="009174D2">
                          <w:rPr>
                            <w:sz w:val="36"/>
                            <w:szCs w:val="36"/>
                            <w:lang w:val="en-US"/>
                          </w:rPr>
                          <w:delText>,</w:delText>
                        </w:r>
                      </w:del>
                      <w:r w:rsidRPr="00D62C65">
                        <w:rPr>
                          <w:sz w:val="36"/>
                          <w:szCs w:val="36"/>
                          <w:lang w:val="en-US"/>
                        </w:rPr>
                        <w:t xml:space="preserve"> MCS</w:t>
                      </w:r>
                      <w:ins w:id="40" w:author="Kristy vanMarle" w:date="2024-11-08T17:00:00Z" w16du:dateUtc="2024-11-09T00:00:00Z">
                        <w:r w:rsidR="0056482E">
                          <w:rPr>
                            <w:sz w:val="36"/>
                            <w:szCs w:val="36"/>
                            <w:lang w:val="en-US"/>
                          </w:rPr>
                          <w:t>,</w:t>
                        </w:r>
                      </w:ins>
                      <w:r w:rsidRPr="00D62C65">
                        <w:rPr>
                          <w:sz w:val="36"/>
                          <w:szCs w:val="36"/>
                          <w:lang w:val="en-US"/>
                        </w:rPr>
                        <w:t xml:space="preserve"> </w:t>
                      </w:r>
                      <w:del w:id="41" w:author="Kristy vanMarle" w:date="2024-11-08T16:59:00Z" w16du:dateUtc="2024-11-08T23:59:00Z">
                        <w:r w:rsidRPr="00D62C65" w:rsidDel="009174D2">
                          <w:rPr>
                            <w:sz w:val="36"/>
                            <w:szCs w:val="36"/>
                            <w:lang w:val="en-US"/>
                          </w:rPr>
                          <w:delText>and Service dog or</w:delText>
                        </w:r>
                      </w:del>
                      <w:ins w:id="42" w:author="Kristy vanMarle" w:date="2024-11-08T16:59:00Z" w16du:dateUtc="2024-11-08T23:59:00Z">
                        <w:r w:rsidR="009174D2">
                          <w:rPr>
                            <w:sz w:val="36"/>
                            <w:szCs w:val="36"/>
                            <w:lang w:val="en-US"/>
                          </w:rPr>
                          <w:t>at baseline and follow</w:t>
                        </w:r>
                      </w:ins>
                      <w:ins w:id="43" w:author="Kristy vanMarle" w:date="2024-11-08T17:00:00Z" w16du:dateUtc="2024-11-09T00:00:00Z">
                        <w:r w:rsidR="0056482E">
                          <w:rPr>
                            <w:sz w:val="36"/>
                            <w:szCs w:val="36"/>
                            <w:lang w:val="en-US"/>
                          </w:rPr>
                          <w:t>-</w:t>
                        </w:r>
                      </w:ins>
                      <w:ins w:id="44" w:author="Kristy vanMarle" w:date="2024-11-08T16:59:00Z" w16du:dateUtc="2024-11-08T23:59:00Z">
                        <w:r w:rsidR="009174D2">
                          <w:rPr>
                            <w:sz w:val="36"/>
                            <w:szCs w:val="36"/>
                            <w:lang w:val="en-US"/>
                          </w:rPr>
                          <w:t>up</w:t>
                        </w:r>
                      </w:ins>
                      <w:r w:rsidRPr="00D62C65">
                        <w:rPr>
                          <w:sz w:val="36"/>
                          <w:szCs w:val="36"/>
                          <w:lang w:val="en-US"/>
                        </w:rPr>
                        <w:t xml:space="preserve"> </w:t>
                      </w:r>
                      <w:del w:id="45" w:author="Kristy vanMarle" w:date="2024-11-08T17:00:00Z" w16du:dateUtc="2024-11-09T00:00:00Z">
                        <w:r w:rsidRPr="00D62C65" w:rsidDel="0056482E">
                          <w:rPr>
                            <w:sz w:val="36"/>
                            <w:szCs w:val="36"/>
                            <w:lang w:val="en-US"/>
                          </w:rPr>
                          <w:delText>Waitlist</w:delText>
                        </w:r>
                      </w:del>
                    </w:p>
                  </w:txbxContent>
                </v:textbox>
              </v:shape>
            </w:pict>
          </mc:Fallback>
        </mc:AlternateContent>
      </w:r>
    </w:p>
    <w:p w14:paraId="0E27ECA0" w14:textId="77777777" w:rsidR="008C6614" w:rsidRDefault="008C6614" w:rsidP="008C6614">
      <w:pPr>
        <w:rPr>
          <w:lang w:val="en-US"/>
        </w:rPr>
      </w:pPr>
    </w:p>
    <w:tbl>
      <w:tblPr>
        <w:tblpPr w:leftFromText="180" w:rightFromText="180" w:vertAnchor="page" w:horzAnchor="page" w:tblpX="2121" w:tblpY="1781"/>
        <w:tblW w:w="9035" w:type="dxa"/>
        <w:tblBorders>
          <w:top w:val="single" w:sz="4" w:space="0" w:color="auto"/>
          <w:bottom w:val="single" w:sz="4" w:space="0" w:color="auto"/>
          <w:insideH w:val="single" w:sz="4" w:space="0" w:color="auto"/>
        </w:tblBorders>
        <w:tblLook w:val="04A0" w:firstRow="1" w:lastRow="0" w:firstColumn="1" w:lastColumn="0" w:noHBand="0" w:noVBand="1"/>
      </w:tblPr>
      <w:tblGrid>
        <w:gridCol w:w="1255"/>
        <w:gridCol w:w="500"/>
        <w:gridCol w:w="1880"/>
        <w:gridCol w:w="1840"/>
        <w:gridCol w:w="1800"/>
        <w:gridCol w:w="1760"/>
      </w:tblGrid>
      <w:tr w:rsidR="00D62C65" w:rsidRPr="008C6614" w14:paraId="51532FEF" w14:textId="77777777" w:rsidTr="00D62C65">
        <w:trPr>
          <w:trHeight w:val="288"/>
        </w:trPr>
        <w:tc>
          <w:tcPr>
            <w:tcW w:w="1255" w:type="dxa"/>
            <w:shd w:val="clear" w:color="auto" w:fill="auto"/>
            <w:noWrap/>
            <w:vAlign w:val="bottom"/>
            <w:hideMark/>
          </w:tcPr>
          <w:p w14:paraId="26C25F98" w14:textId="77777777" w:rsidR="00D62C65" w:rsidRPr="008C6614" w:rsidRDefault="00D62C65" w:rsidP="00D62C65">
            <w:pPr>
              <w:spacing w:after="0" w:line="240" w:lineRule="auto"/>
              <w:rPr>
                <w:rFonts w:ascii="Times New Roman" w:eastAsia="Times New Roman" w:hAnsi="Times New Roman" w:cs="Times New Roman"/>
                <w:kern w:val="0"/>
                <w:lang w:eastAsia="en-ID"/>
                <w14:ligatures w14:val="none"/>
              </w:rPr>
            </w:pPr>
          </w:p>
        </w:tc>
        <w:tc>
          <w:tcPr>
            <w:tcW w:w="500" w:type="dxa"/>
            <w:shd w:val="clear" w:color="auto" w:fill="auto"/>
            <w:noWrap/>
            <w:vAlign w:val="bottom"/>
            <w:hideMark/>
          </w:tcPr>
          <w:p w14:paraId="09DA10CE" w14:textId="77777777" w:rsidR="00D62C65" w:rsidRPr="008C6614" w:rsidRDefault="005B71E4" w:rsidP="00D62C65">
            <w:pPr>
              <w:spacing w:after="0" w:line="240" w:lineRule="auto"/>
              <w:rPr>
                <w:rFonts w:ascii="Times New Roman" w:eastAsia="Times New Roman" w:hAnsi="Times New Roman" w:cs="Times New Roman"/>
                <w:kern w:val="0"/>
                <w:sz w:val="20"/>
                <w:szCs w:val="20"/>
                <w:lang w:eastAsia="en-ID"/>
                <w14:ligatures w14:val="none"/>
              </w:rPr>
            </w:pPr>
            <w:commentRangeStart w:id="46"/>
            <w:commentRangeEnd w:id="46"/>
            <w:r>
              <w:rPr>
                <w:rStyle w:val="CommentReference"/>
              </w:rPr>
              <w:commentReference w:id="46"/>
            </w:r>
          </w:p>
        </w:tc>
        <w:tc>
          <w:tcPr>
            <w:tcW w:w="1880" w:type="dxa"/>
            <w:shd w:val="clear" w:color="auto" w:fill="auto"/>
            <w:noWrap/>
            <w:vAlign w:val="center"/>
            <w:hideMark/>
          </w:tcPr>
          <w:p w14:paraId="0DC3665C" w14:textId="77777777" w:rsidR="00D62C65" w:rsidRPr="008C6614" w:rsidRDefault="00D62C65" w:rsidP="00D62C65">
            <w:pPr>
              <w:spacing w:after="0" w:line="240" w:lineRule="auto"/>
              <w:jc w:val="center"/>
              <w:rPr>
                <w:rFonts w:ascii="Aptos Narrow" w:eastAsia="Times New Roman" w:hAnsi="Aptos Narrow" w:cs="Times New Roman"/>
                <w:color w:val="000000"/>
                <w:kern w:val="0"/>
                <w:sz w:val="22"/>
                <w:szCs w:val="22"/>
                <w:lang w:eastAsia="en-ID"/>
                <w14:ligatures w14:val="none"/>
              </w:rPr>
            </w:pPr>
            <w:r w:rsidRPr="008C6614">
              <w:rPr>
                <w:rFonts w:ascii="Aptos Narrow" w:eastAsia="Times New Roman" w:hAnsi="Aptos Narrow" w:cs="Times New Roman"/>
                <w:color w:val="000000"/>
                <w:kern w:val="0"/>
                <w:sz w:val="22"/>
                <w:szCs w:val="22"/>
                <w:lang w:eastAsia="en-ID"/>
                <w14:ligatures w14:val="none"/>
              </w:rPr>
              <w:t>t (two_sample t-test)</w:t>
            </w:r>
          </w:p>
        </w:tc>
        <w:tc>
          <w:tcPr>
            <w:tcW w:w="1840" w:type="dxa"/>
            <w:shd w:val="clear" w:color="auto" w:fill="auto"/>
            <w:noWrap/>
            <w:vAlign w:val="center"/>
            <w:hideMark/>
          </w:tcPr>
          <w:p w14:paraId="1C3AA1C1" w14:textId="77777777" w:rsidR="00D62C65" w:rsidRPr="008C6614" w:rsidRDefault="00D62C65" w:rsidP="00D62C65">
            <w:pPr>
              <w:spacing w:after="0" w:line="240" w:lineRule="auto"/>
              <w:jc w:val="center"/>
              <w:rPr>
                <w:rFonts w:ascii="Aptos Narrow" w:eastAsia="Times New Roman" w:hAnsi="Aptos Narrow" w:cs="Times New Roman"/>
                <w:color w:val="000000"/>
                <w:kern w:val="0"/>
                <w:sz w:val="22"/>
                <w:szCs w:val="22"/>
                <w:lang w:eastAsia="en-ID"/>
                <w14:ligatures w14:val="none"/>
              </w:rPr>
            </w:pPr>
            <w:r w:rsidRPr="008C6614">
              <w:rPr>
                <w:rFonts w:ascii="Aptos Narrow" w:eastAsia="Times New Roman" w:hAnsi="Aptos Narrow" w:cs="Times New Roman"/>
                <w:color w:val="000000"/>
                <w:kern w:val="0"/>
                <w:sz w:val="22"/>
                <w:szCs w:val="22"/>
                <w:lang w:eastAsia="en-ID"/>
                <w14:ligatures w14:val="none"/>
              </w:rPr>
              <w:t>df</w:t>
            </w:r>
          </w:p>
        </w:tc>
        <w:tc>
          <w:tcPr>
            <w:tcW w:w="1800" w:type="dxa"/>
            <w:shd w:val="clear" w:color="auto" w:fill="auto"/>
            <w:noWrap/>
            <w:vAlign w:val="center"/>
            <w:hideMark/>
          </w:tcPr>
          <w:p w14:paraId="105C23C9" w14:textId="77777777" w:rsidR="00D62C65" w:rsidRPr="008C6614" w:rsidRDefault="00D62C65" w:rsidP="00D62C65">
            <w:pPr>
              <w:spacing w:after="0" w:line="240" w:lineRule="auto"/>
              <w:jc w:val="center"/>
              <w:rPr>
                <w:rFonts w:ascii="Aptos Narrow" w:eastAsia="Times New Roman" w:hAnsi="Aptos Narrow" w:cs="Times New Roman"/>
                <w:color w:val="000000"/>
                <w:kern w:val="0"/>
                <w:sz w:val="22"/>
                <w:szCs w:val="22"/>
                <w:lang w:eastAsia="en-ID"/>
                <w14:ligatures w14:val="none"/>
              </w:rPr>
            </w:pPr>
            <w:r w:rsidRPr="008C6614">
              <w:rPr>
                <w:rFonts w:ascii="Aptos Narrow" w:eastAsia="Times New Roman" w:hAnsi="Aptos Narrow" w:cs="Times New Roman"/>
                <w:color w:val="000000"/>
                <w:kern w:val="0"/>
                <w:sz w:val="22"/>
                <w:szCs w:val="22"/>
                <w:lang w:eastAsia="en-ID"/>
                <w14:ligatures w14:val="none"/>
              </w:rPr>
              <w:t>p-value</w:t>
            </w:r>
          </w:p>
        </w:tc>
        <w:tc>
          <w:tcPr>
            <w:tcW w:w="1760" w:type="dxa"/>
            <w:shd w:val="clear" w:color="auto" w:fill="auto"/>
            <w:noWrap/>
            <w:vAlign w:val="center"/>
            <w:hideMark/>
          </w:tcPr>
          <w:p w14:paraId="39D5921D" w14:textId="77777777" w:rsidR="00D62C65" w:rsidRPr="008C6614" w:rsidRDefault="00D62C65" w:rsidP="00D62C65">
            <w:pPr>
              <w:spacing w:after="0" w:line="240" w:lineRule="auto"/>
              <w:jc w:val="center"/>
              <w:rPr>
                <w:rFonts w:ascii="Aptos Narrow" w:eastAsia="Times New Roman" w:hAnsi="Aptos Narrow" w:cs="Times New Roman"/>
                <w:color w:val="000000"/>
                <w:kern w:val="0"/>
                <w:sz w:val="22"/>
                <w:szCs w:val="22"/>
                <w:lang w:eastAsia="en-ID"/>
                <w14:ligatures w14:val="none"/>
              </w:rPr>
            </w:pPr>
            <w:r w:rsidRPr="008C6614">
              <w:rPr>
                <w:rFonts w:ascii="Aptos Narrow" w:eastAsia="Times New Roman" w:hAnsi="Aptos Narrow" w:cs="Times New Roman"/>
                <w:color w:val="000000"/>
                <w:kern w:val="0"/>
                <w:sz w:val="22"/>
                <w:szCs w:val="22"/>
                <w:lang w:eastAsia="en-ID"/>
                <w14:ligatures w14:val="none"/>
              </w:rPr>
              <w:t>confidence interval</w:t>
            </w:r>
          </w:p>
        </w:tc>
      </w:tr>
      <w:tr w:rsidR="00D62C65" w:rsidRPr="008C6614" w14:paraId="1FDF574A" w14:textId="77777777" w:rsidTr="00D62C65">
        <w:trPr>
          <w:trHeight w:val="288"/>
        </w:trPr>
        <w:tc>
          <w:tcPr>
            <w:tcW w:w="1255" w:type="dxa"/>
            <w:shd w:val="clear" w:color="auto" w:fill="auto"/>
            <w:noWrap/>
            <w:vAlign w:val="bottom"/>
            <w:hideMark/>
          </w:tcPr>
          <w:p w14:paraId="7F62D603" w14:textId="77777777" w:rsidR="00D62C65" w:rsidRPr="008C6614" w:rsidRDefault="00D62C65" w:rsidP="00D62C65">
            <w:pPr>
              <w:spacing w:after="0" w:line="240" w:lineRule="auto"/>
              <w:rPr>
                <w:rFonts w:ascii="Aptos Narrow" w:eastAsia="Times New Roman" w:hAnsi="Aptos Narrow" w:cs="Times New Roman"/>
                <w:color w:val="000000"/>
                <w:kern w:val="0"/>
                <w:sz w:val="22"/>
                <w:szCs w:val="22"/>
                <w:lang w:eastAsia="en-ID"/>
                <w14:ligatures w14:val="none"/>
              </w:rPr>
            </w:pPr>
            <w:r w:rsidRPr="008C6614">
              <w:rPr>
                <w:rFonts w:ascii="Aptos Narrow" w:eastAsia="Times New Roman" w:hAnsi="Aptos Narrow" w:cs="Times New Roman"/>
                <w:color w:val="000000"/>
                <w:kern w:val="0"/>
                <w:sz w:val="22"/>
                <w:szCs w:val="22"/>
                <w:lang w:eastAsia="en-ID"/>
                <w14:ligatures w14:val="none"/>
              </w:rPr>
              <w:t>PCS_base</w:t>
            </w:r>
          </w:p>
        </w:tc>
        <w:tc>
          <w:tcPr>
            <w:tcW w:w="500" w:type="dxa"/>
            <w:shd w:val="clear" w:color="auto" w:fill="auto"/>
            <w:noWrap/>
            <w:vAlign w:val="bottom"/>
            <w:hideMark/>
          </w:tcPr>
          <w:p w14:paraId="0DB92A67" w14:textId="77777777" w:rsidR="00D62C65" w:rsidRPr="008C6614" w:rsidRDefault="00D62C65" w:rsidP="00D62C65">
            <w:pPr>
              <w:spacing w:after="0" w:line="240" w:lineRule="auto"/>
              <w:rPr>
                <w:rFonts w:ascii="Aptos Narrow" w:eastAsia="Times New Roman" w:hAnsi="Aptos Narrow" w:cs="Times New Roman"/>
                <w:color w:val="000000"/>
                <w:kern w:val="0"/>
                <w:sz w:val="22"/>
                <w:szCs w:val="22"/>
                <w:lang w:eastAsia="en-ID"/>
                <w14:ligatures w14:val="none"/>
              </w:rPr>
            </w:pPr>
          </w:p>
        </w:tc>
        <w:tc>
          <w:tcPr>
            <w:tcW w:w="1880" w:type="dxa"/>
            <w:shd w:val="clear" w:color="auto" w:fill="auto"/>
            <w:noWrap/>
            <w:vAlign w:val="center"/>
            <w:hideMark/>
          </w:tcPr>
          <w:p w14:paraId="139C67E5" w14:textId="77777777" w:rsidR="00D62C65" w:rsidRPr="008C6614" w:rsidRDefault="00D62C65" w:rsidP="00D62C65">
            <w:pPr>
              <w:spacing w:after="0" w:line="240" w:lineRule="auto"/>
              <w:jc w:val="center"/>
              <w:rPr>
                <w:rFonts w:ascii="Aptos Narrow" w:eastAsia="Times New Roman" w:hAnsi="Aptos Narrow" w:cs="Times New Roman"/>
                <w:color w:val="000000"/>
                <w:kern w:val="0"/>
                <w:sz w:val="22"/>
                <w:szCs w:val="22"/>
                <w:lang w:eastAsia="en-ID"/>
                <w14:ligatures w14:val="none"/>
              </w:rPr>
            </w:pPr>
            <w:r w:rsidRPr="008C6614">
              <w:rPr>
                <w:rFonts w:ascii="Aptos Narrow" w:eastAsia="Times New Roman" w:hAnsi="Aptos Narrow" w:cs="Times New Roman"/>
                <w:color w:val="000000"/>
                <w:kern w:val="0"/>
                <w:sz w:val="22"/>
                <w:szCs w:val="22"/>
                <w:lang w:eastAsia="en-ID"/>
                <w14:ligatures w14:val="none"/>
              </w:rPr>
              <w:t>0.64115</w:t>
            </w:r>
          </w:p>
        </w:tc>
        <w:tc>
          <w:tcPr>
            <w:tcW w:w="1840" w:type="dxa"/>
            <w:shd w:val="clear" w:color="auto" w:fill="auto"/>
            <w:noWrap/>
            <w:vAlign w:val="center"/>
            <w:hideMark/>
          </w:tcPr>
          <w:p w14:paraId="724A71B0" w14:textId="77777777" w:rsidR="00D62C65" w:rsidRPr="008C6614" w:rsidRDefault="00D62C65" w:rsidP="00D62C65">
            <w:pPr>
              <w:spacing w:after="0" w:line="240" w:lineRule="auto"/>
              <w:jc w:val="center"/>
              <w:rPr>
                <w:rFonts w:ascii="Aptos Narrow" w:eastAsia="Times New Roman" w:hAnsi="Aptos Narrow" w:cs="Times New Roman"/>
                <w:color w:val="000000"/>
                <w:kern w:val="0"/>
                <w:sz w:val="22"/>
                <w:szCs w:val="22"/>
                <w:lang w:eastAsia="en-ID"/>
                <w14:ligatures w14:val="none"/>
              </w:rPr>
            </w:pPr>
            <w:r w:rsidRPr="008C6614">
              <w:rPr>
                <w:rFonts w:ascii="Aptos Narrow" w:eastAsia="Times New Roman" w:hAnsi="Aptos Narrow" w:cs="Times New Roman"/>
                <w:color w:val="000000"/>
                <w:kern w:val="0"/>
                <w:sz w:val="22"/>
                <w:szCs w:val="22"/>
                <w:lang w:eastAsia="en-ID"/>
                <w14:ligatures w14:val="none"/>
              </w:rPr>
              <w:t>140.87</w:t>
            </w:r>
          </w:p>
        </w:tc>
        <w:tc>
          <w:tcPr>
            <w:tcW w:w="1800" w:type="dxa"/>
            <w:shd w:val="clear" w:color="auto" w:fill="auto"/>
            <w:noWrap/>
            <w:vAlign w:val="center"/>
            <w:hideMark/>
          </w:tcPr>
          <w:p w14:paraId="2CF8614D" w14:textId="77777777" w:rsidR="00D62C65" w:rsidRPr="008C6614" w:rsidRDefault="00D62C65" w:rsidP="00D62C65">
            <w:pPr>
              <w:spacing w:after="0" w:line="240" w:lineRule="auto"/>
              <w:jc w:val="center"/>
              <w:rPr>
                <w:rFonts w:ascii="Aptos Narrow" w:eastAsia="Times New Roman" w:hAnsi="Aptos Narrow" w:cs="Times New Roman"/>
                <w:color w:val="000000"/>
                <w:kern w:val="0"/>
                <w:sz w:val="22"/>
                <w:szCs w:val="22"/>
                <w:lang w:eastAsia="en-ID"/>
                <w14:ligatures w14:val="none"/>
              </w:rPr>
            </w:pPr>
            <w:r w:rsidRPr="008C6614">
              <w:rPr>
                <w:rFonts w:ascii="Aptos Narrow" w:eastAsia="Times New Roman" w:hAnsi="Aptos Narrow" w:cs="Times New Roman"/>
                <w:color w:val="000000"/>
                <w:kern w:val="0"/>
                <w:sz w:val="22"/>
                <w:szCs w:val="22"/>
                <w:lang w:eastAsia="en-ID"/>
                <w14:ligatures w14:val="none"/>
              </w:rPr>
              <w:t>0.5225</w:t>
            </w:r>
          </w:p>
        </w:tc>
        <w:tc>
          <w:tcPr>
            <w:tcW w:w="1760" w:type="dxa"/>
            <w:shd w:val="clear" w:color="auto" w:fill="auto"/>
            <w:noWrap/>
            <w:vAlign w:val="center"/>
            <w:hideMark/>
          </w:tcPr>
          <w:p w14:paraId="4FB9A442" w14:textId="77777777" w:rsidR="00D62C65" w:rsidRPr="008C6614" w:rsidRDefault="00D62C65" w:rsidP="00D62C65">
            <w:pPr>
              <w:spacing w:after="0" w:line="240" w:lineRule="auto"/>
              <w:jc w:val="center"/>
              <w:rPr>
                <w:rFonts w:ascii="Aptos Narrow" w:eastAsia="Times New Roman" w:hAnsi="Aptos Narrow" w:cs="Times New Roman"/>
                <w:color w:val="000000"/>
                <w:kern w:val="0"/>
                <w:sz w:val="22"/>
                <w:szCs w:val="22"/>
                <w:lang w:eastAsia="en-ID"/>
                <w14:ligatures w14:val="none"/>
              </w:rPr>
            </w:pPr>
            <w:r w:rsidRPr="008C6614">
              <w:rPr>
                <w:rFonts w:ascii="Aptos Narrow" w:eastAsia="Times New Roman" w:hAnsi="Aptos Narrow" w:cs="Times New Roman"/>
                <w:color w:val="000000"/>
                <w:kern w:val="0"/>
                <w:sz w:val="22"/>
                <w:szCs w:val="22"/>
                <w:lang w:eastAsia="en-ID"/>
                <w14:ligatures w14:val="none"/>
              </w:rPr>
              <w:t>-2.257 - 4.424</w:t>
            </w:r>
          </w:p>
        </w:tc>
      </w:tr>
      <w:tr w:rsidR="00D62C65" w:rsidRPr="008C6614" w14:paraId="2A79B1F0" w14:textId="77777777" w:rsidTr="00D62C65">
        <w:trPr>
          <w:trHeight w:val="288"/>
        </w:trPr>
        <w:tc>
          <w:tcPr>
            <w:tcW w:w="1255" w:type="dxa"/>
            <w:shd w:val="clear" w:color="auto" w:fill="auto"/>
            <w:noWrap/>
            <w:vAlign w:val="bottom"/>
            <w:hideMark/>
          </w:tcPr>
          <w:p w14:paraId="56246728" w14:textId="77777777" w:rsidR="00D62C65" w:rsidRPr="008C6614" w:rsidRDefault="00D62C65" w:rsidP="00D62C65">
            <w:pPr>
              <w:spacing w:after="0" w:line="240" w:lineRule="auto"/>
              <w:rPr>
                <w:rFonts w:ascii="Aptos Narrow" w:eastAsia="Times New Roman" w:hAnsi="Aptos Narrow" w:cs="Times New Roman"/>
                <w:color w:val="000000"/>
                <w:kern w:val="0"/>
                <w:sz w:val="22"/>
                <w:szCs w:val="22"/>
                <w:lang w:eastAsia="en-ID"/>
                <w14:ligatures w14:val="none"/>
              </w:rPr>
            </w:pPr>
            <w:r w:rsidRPr="008C6614">
              <w:rPr>
                <w:rFonts w:ascii="Aptos Narrow" w:eastAsia="Times New Roman" w:hAnsi="Aptos Narrow" w:cs="Times New Roman"/>
                <w:color w:val="000000"/>
                <w:kern w:val="0"/>
                <w:sz w:val="22"/>
                <w:szCs w:val="22"/>
                <w:lang w:eastAsia="en-ID"/>
                <w14:ligatures w14:val="none"/>
              </w:rPr>
              <w:t>PCS_follow</w:t>
            </w:r>
          </w:p>
        </w:tc>
        <w:tc>
          <w:tcPr>
            <w:tcW w:w="500" w:type="dxa"/>
            <w:shd w:val="clear" w:color="auto" w:fill="auto"/>
            <w:noWrap/>
            <w:vAlign w:val="bottom"/>
            <w:hideMark/>
          </w:tcPr>
          <w:p w14:paraId="4D9648FD" w14:textId="77777777" w:rsidR="00D62C65" w:rsidRPr="008C6614" w:rsidRDefault="00D62C65" w:rsidP="00D62C65">
            <w:pPr>
              <w:spacing w:after="0" w:line="240" w:lineRule="auto"/>
              <w:rPr>
                <w:rFonts w:ascii="Aptos Narrow" w:eastAsia="Times New Roman" w:hAnsi="Aptos Narrow" w:cs="Times New Roman"/>
                <w:color w:val="000000"/>
                <w:kern w:val="0"/>
                <w:sz w:val="22"/>
                <w:szCs w:val="22"/>
                <w:lang w:eastAsia="en-ID"/>
                <w14:ligatures w14:val="none"/>
              </w:rPr>
            </w:pPr>
          </w:p>
        </w:tc>
        <w:tc>
          <w:tcPr>
            <w:tcW w:w="1880" w:type="dxa"/>
            <w:shd w:val="clear" w:color="auto" w:fill="auto"/>
            <w:noWrap/>
            <w:vAlign w:val="center"/>
            <w:hideMark/>
          </w:tcPr>
          <w:p w14:paraId="197AFB7D" w14:textId="77777777" w:rsidR="00D62C65" w:rsidRPr="008C6614" w:rsidRDefault="00D62C65" w:rsidP="00D62C65">
            <w:pPr>
              <w:spacing w:after="0" w:line="240" w:lineRule="auto"/>
              <w:jc w:val="center"/>
              <w:rPr>
                <w:rFonts w:ascii="Aptos Narrow" w:eastAsia="Times New Roman" w:hAnsi="Aptos Narrow" w:cs="Times New Roman"/>
                <w:color w:val="000000"/>
                <w:kern w:val="0"/>
                <w:sz w:val="22"/>
                <w:szCs w:val="22"/>
                <w:lang w:eastAsia="en-ID"/>
                <w14:ligatures w14:val="none"/>
              </w:rPr>
            </w:pPr>
            <w:r w:rsidRPr="008C6614">
              <w:rPr>
                <w:rFonts w:ascii="Aptos Narrow" w:eastAsia="Times New Roman" w:hAnsi="Aptos Narrow" w:cs="Times New Roman"/>
                <w:color w:val="000000"/>
                <w:kern w:val="0"/>
                <w:sz w:val="22"/>
                <w:szCs w:val="22"/>
                <w:lang w:eastAsia="en-ID"/>
                <w14:ligatures w14:val="none"/>
              </w:rPr>
              <w:t>-0.15659</w:t>
            </w:r>
          </w:p>
        </w:tc>
        <w:tc>
          <w:tcPr>
            <w:tcW w:w="1840" w:type="dxa"/>
            <w:shd w:val="clear" w:color="auto" w:fill="auto"/>
            <w:noWrap/>
            <w:vAlign w:val="center"/>
            <w:hideMark/>
          </w:tcPr>
          <w:p w14:paraId="1E0E9B44" w14:textId="77777777" w:rsidR="00D62C65" w:rsidRPr="008C6614" w:rsidRDefault="00D62C65" w:rsidP="00D62C65">
            <w:pPr>
              <w:spacing w:after="0" w:line="240" w:lineRule="auto"/>
              <w:jc w:val="center"/>
              <w:rPr>
                <w:rFonts w:ascii="Aptos Narrow" w:eastAsia="Times New Roman" w:hAnsi="Aptos Narrow" w:cs="Times New Roman"/>
                <w:color w:val="000000"/>
                <w:kern w:val="0"/>
                <w:sz w:val="22"/>
                <w:szCs w:val="22"/>
                <w:lang w:eastAsia="en-ID"/>
                <w14:ligatures w14:val="none"/>
              </w:rPr>
            </w:pPr>
            <w:r w:rsidRPr="008C6614">
              <w:rPr>
                <w:rFonts w:ascii="Aptos Narrow" w:eastAsia="Times New Roman" w:hAnsi="Aptos Narrow" w:cs="Times New Roman"/>
                <w:color w:val="000000"/>
                <w:kern w:val="0"/>
                <w:sz w:val="22"/>
                <w:szCs w:val="22"/>
                <w:lang w:eastAsia="en-ID"/>
                <w14:ligatures w14:val="none"/>
              </w:rPr>
              <w:t>133.82</w:t>
            </w:r>
          </w:p>
        </w:tc>
        <w:tc>
          <w:tcPr>
            <w:tcW w:w="1800" w:type="dxa"/>
            <w:shd w:val="clear" w:color="auto" w:fill="auto"/>
            <w:noWrap/>
            <w:vAlign w:val="center"/>
            <w:hideMark/>
          </w:tcPr>
          <w:p w14:paraId="316743AA" w14:textId="77777777" w:rsidR="00D62C65" w:rsidRPr="008C6614" w:rsidRDefault="00D62C65" w:rsidP="00D62C65">
            <w:pPr>
              <w:spacing w:after="0" w:line="240" w:lineRule="auto"/>
              <w:jc w:val="center"/>
              <w:rPr>
                <w:rFonts w:ascii="Aptos Narrow" w:eastAsia="Times New Roman" w:hAnsi="Aptos Narrow" w:cs="Times New Roman"/>
                <w:color w:val="000000"/>
                <w:kern w:val="0"/>
                <w:sz w:val="22"/>
                <w:szCs w:val="22"/>
                <w:lang w:eastAsia="en-ID"/>
                <w14:ligatures w14:val="none"/>
              </w:rPr>
            </w:pPr>
            <w:r w:rsidRPr="008C6614">
              <w:rPr>
                <w:rFonts w:ascii="Aptos Narrow" w:eastAsia="Times New Roman" w:hAnsi="Aptos Narrow" w:cs="Times New Roman"/>
                <w:color w:val="000000"/>
                <w:kern w:val="0"/>
                <w:sz w:val="22"/>
                <w:szCs w:val="22"/>
                <w:lang w:eastAsia="en-ID"/>
                <w14:ligatures w14:val="none"/>
              </w:rPr>
              <w:t>0.8758</w:t>
            </w:r>
          </w:p>
        </w:tc>
        <w:tc>
          <w:tcPr>
            <w:tcW w:w="1760" w:type="dxa"/>
            <w:shd w:val="clear" w:color="auto" w:fill="auto"/>
            <w:noWrap/>
            <w:vAlign w:val="center"/>
            <w:hideMark/>
          </w:tcPr>
          <w:p w14:paraId="619BA0EE" w14:textId="77777777" w:rsidR="00D62C65" w:rsidRPr="008C6614" w:rsidRDefault="00D62C65" w:rsidP="00D62C65">
            <w:pPr>
              <w:spacing w:after="0" w:line="240" w:lineRule="auto"/>
              <w:jc w:val="center"/>
              <w:rPr>
                <w:rFonts w:ascii="Aptos Narrow" w:eastAsia="Times New Roman" w:hAnsi="Aptos Narrow" w:cs="Times New Roman"/>
                <w:color w:val="000000"/>
                <w:kern w:val="0"/>
                <w:sz w:val="22"/>
                <w:szCs w:val="22"/>
                <w:lang w:eastAsia="en-ID"/>
                <w14:ligatures w14:val="none"/>
              </w:rPr>
            </w:pPr>
            <w:r w:rsidRPr="008C6614">
              <w:rPr>
                <w:rFonts w:ascii="Aptos Narrow" w:eastAsia="Times New Roman" w:hAnsi="Aptos Narrow" w:cs="Times New Roman"/>
                <w:color w:val="000000"/>
                <w:kern w:val="0"/>
                <w:sz w:val="22"/>
                <w:szCs w:val="22"/>
                <w:lang w:eastAsia="en-ID"/>
                <w14:ligatures w14:val="none"/>
              </w:rPr>
              <w:t>-3.737 - 3.189</w:t>
            </w:r>
          </w:p>
        </w:tc>
      </w:tr>
      <w:tr w:rsidR="00D62C65" w:rsidRPr="008C6614" w14:paraId="3EDBFB22" w14:textId="77777777" w:rsidTr="00D62C65">
        <w:trPr>
          <w:trHeight w:val="288"/>
        </w:trPr>
        <w:tc>
          <w:tcPr>
            <w:tcW w:w="1255" w:type="dxa"/>
            <w:shd w:val="clear" w:color="auto" w:fill="auto"/>
            <w:noWrap/>
            <w:vAlign w:val="bottom"/>
            <w:hideMark/>
          </w:tcPr>
          <w:p w14:paraId="19AC181C" w14:textId="77777777" w:rsidR="00D62C65" w:rsidRPr="008C6614" w:rsidRDefault="00D62C65" w:rsidP="00D62C65">
            <w:pPr>
              <w:spacing w:after="0" w:line="240" w:lineRule="auto"/>
              <w:rPr>
                <w:rFonts w:ascii="Aptos Narrow" w:eastAsia="Times New Roman" w:hAnsi="Aptos Narrow" w:cs="Times New Roman"/>
                <w:color w:val="000000"/>
                <w:kern w:val="0"/>
                <w:sz w:val="22"/>
                <w:szCs w:val="22"/>
                <w:lang w:eastAsia="en-ID"/>
                <w14:ligatures w14:val="none"/>
              </w:rPr>
            </w:pPr>
            <w:r w:rsidRPr="008C6614">
              <w:rPr>
                <w:rFonts w:ascii="Aptos Narrow" w:eastAsia="Times New Roman" w:hAnsi="Aptos Narrow" w:cs="Times New Roman"/>
                <w:color w:val="000000"/>
                <w:kern w:val="0"/>
                <w:sz w:val="22"/>
                <w:szCs w:val="22"/>
                <w:lang w:eastAsia="en-ID"/>
                <w14:ligatures w14:val="none"/>
              </w:rPr>
              <w:t>MCS_base</w:t>
            </w:r>
          </w:p>
        </w:tc>
        <w:tc>
          <w:tcPr>
            <w:tcW w:w="500" w:type="dxa"/>
            <w:shd w:val="clear" w:color="auto" w:fill="auto"/>
            <w:noWrap/>
            <w:vAlign w:val="bottom"/>
            <w:hideMark/>
          </w:tcPr>
          <w:p w14:paraId="7A25AE6E" w14:textId="77777777" w:rsidR="00D62C65" w:rsidRPr="008C6614" w:rsidRDefault="00D62C65" w:rsidP="00D62C65">
            <w:pPr>
              <w:spacing w:after="0" w:line="240" w:lineRule="auto"/>
              <w:rPr>
                <w:rFonts w:ascii="Aptos Narrow" w:eastAsia="Times New Roman" w:hAnsi="Aptos Narrow" w:cs="Times New Roman"/>
                <w:color w:val="000000"/>
                <w:kern w:val="0"/>
                <w:sz w:val="22"/>
                <w:szCs w:val="22"/>
                <w:lang w:eastAsia="en-ID"/>
                <w14:ligatures w14:val="none"/>
              </w:rPr>
            </w:pPr>
          </w:p>
        </w:tc>
        <w:tc>
          <w:tcPr>
            <w:tcW w:w="1880" w:type="dxa"/>
            <w:shd w:val="clear" w:color="auto" w:fill="auto"/>
            <w:noWrap/>
            <w:vAlign w:val="center"/>
            <w:hideMark/>
          </w:tcPr>
          <w:p w14:paraId="12A19E03" w14:textId="77777777" w:rsidR="00D62C65" w:rsidRPr="008C6614" w:rsidRDefault="00D62C65" w:rsidP="00D62C65">
            <w:pPr>
              <w:spacing w:after="0" w:line="240" w:lineRule="auto"/>
              <w:jc w:val="center"/>
              <w:rPr>
                <w:rFonts w:ascii="Aptos Narrow" w:eastAsia="Times New Roman" w:hAnsi="Aptos Narrow" w:cs="Times New Roman"/>
                <w:color w:val="000000"/>
                <w:kern w:val="0"/>
                <w:sz w:val="22"/>
                <w:szCs w:val="22"/>
                <w:lang w:eastAsia="en-ID"/>
                <w14:ligatures w14:val="none"/>
              </w:rPr>
            </w:pPr>
            <w:r w:rsidRPr="008C6614">
              <w:rPr>
                <w:rFonts w:ascii="Aptos Narrow" w:eastAsia="Times New Roman" w:hAnsi="Aptos Narrow" w:cs="Times New Roman"/>
                <w:color w:val="000000"/>
                <w:kern w:val="0"/>
                <w:sz w:val="22"/>
                <w:szCs w:val="22"/>
                <w:lang w:eastAsia="en-ID"/>
                <w14:ligatures w14:val="none"/>
              </w:rPr>
              <w:t>-1.0213</w:t>
            </w:r>
          </w:p>
        </w:tc>
        <w:tc>
          <w:tcPr>
            <w:tcW w:w="1840" w:type="dxa"/>
            <w:shd w:val="clear" w:color="auto" w:fill="auto"/>
            <w:noWrap/>
            <w:vAlign w:val="center"/>
            <w:hideMark/>
          </w:tcPr>
          <w:p w14:paraId="5D3789DE" w14:textId="77777777" w:rsidR="00D62C65" w:rsidRPr="008C6614" w:rsidRDefault="00D62C65" w:rsidP="00D62C65">
            <w:pPr>
              <w:spacing w:after="0" w:line="240" w:lineRule="auto"/>
              <w:jc w:val="center"/>
              <w:rPr>
                <w:rFonts w:ascii="Aptos Narrow" w:eastAsia="Times New Roman" w:hAnsi="Aptos Narrow" w:cs="Times New Roman"/>
                <w:color w:val="000000"/>
                <w:kern w:val="0"/>
                <w:sz w:val="22"/>
                <w:szCs w:val="22"/>
                <w:lang w:eastAsia="en-ID"/>
                <w14:ligatures w14:val="none"/>
              </w:rPr>
            </w:pPr>
            <w:r w:rsidRPr="008C6614">
              <w:rPr>
                <w:rFonts w:ascii="Aptos Narrow" w:eastAsia="Times New Roman" w:hAnsi="Aptos Narrow" w:cs="Times New Roman"/>
                <w:color w:val="000000"/>
                <w:kern w:val="0"/>
                <w:sz w:val="22"/>
                <w:szCs w:val="22"/>
                <w:lang w:eastAsia="en-ID"/>
                <w14:ligatures w14:val="none"/>
              </w:rPr>
              <w:t>161.34</w:t>
            </w:r>
          </w:p>
        </w:tc>
        <w:tc>
          <w:tcPr>
            <w:tcW w:w="1800" w:type="dxa"/>
            <w:shd w:val="clear" w:color="auto" w:fill="auto"/>
            <w:noWrap/>
            <w:vAlign w:val="center"/>
            <w:hideMark/>
          </w:tcPr>
          <w:p w14:paraId="36B0ED01" w14:textId="77777777" w:rsidR="00D62C65" w:rsidRPr="008C6614" w:rsidRDefault="00D62C65" w:rsidP="00D62C65">
            <w:pPr>
              <w:spacing w:after="0" w:line="240" w:lineRule="auto"/>
              <w:jc w:val="center"/>
              <w:rPr>
                <w:rFonts w:ascii="Aptos Narrow" w:eastAsia="Times New Roman" w:hAnsi="Aptos Narrow" w:cs="Times New Roman"/>
                <w:color w:val="000000"/>
                <w:kern w:val="0"/>
                <w:sz w:val="22"/>
                <w:szCs w:val="22"/>
                <w:lang w:eastAsia="en-ID"/>
                <w14:ligatures w14:val="none"/>
              </w:rPr>
            </w:pPr>
            <w:r w:rsidRPr="008C6614">
              <w:rPr>
                <w:rFonts w:ascii="Aptos Narrow" w:eastAsia="Times New Roman" w:hAnsi="Aptos Narrow" w:cs="Times New Roman"/>
                <w:color w:val="000000"/>
                <w:kern w:val="0"/>
                <w:sz w:val="22"/>
                <w:szCs w:val="22"/>
                <w:lang w:eastAsia="en-ID"/>
                <w14:ligatures w14:val="none"/>
              </w:rPr>
              <w:t>0.3087</w:t>
            </w:r>
          </w:p>
        </w:tc>
        <w:tc>
          <w:tcPr>
            <w:tcW w:w="1760" w:type="dxa"/>
            <w:shd w:val="clear" w:color="auto" w:fill="auto"/>
            <w:noWrap/>
            <w:vAlign w:val="center"/>
            <w:hideMark/>
          </w:tcPr>
          <w:p w14:paraId="3C8113A8" w14:textId="77777777" w:rsidR="00D62C65" w:rsidRPr="008C6614" w:rsidRDefault="00D62C65" w:rsidP="00D62C65">
            <w:pPr>
              <w:spacing w:after="0" w:line="240" w:lineRule="auto"/>
              <w:jc w:val="center"/>
              <w:rPr>
                <w:rFonts w:ascii="Aptos Narrow" w:eastAsia="Times New Roman" w:hAnsi="Aptos Narrow" w:cs="Times New Roman"/>
                <w:color w:val="000000"/>
                <w:kern w:val="0"/>
                <w:sz w:val="22"/>
                <w:szCs w:val="22"/>
                <w:lang w:eastAsia="en-ID"/>
                <w14:ligatures w14:val="none"/>
              </w:rPr>
            </w:pPr>
            <w:r w:rsidRPr="008C6614">
              <w:rPr>
                <w:rFonts w:ascii="Aptos Narrow" w:eastAsia="Times New Roman" w:hAnsi="Aptos Narrow" w:cs="Times New Roman"/>
                <w:color w:val="000000"/>
                <w:kern w:val="0"/>
                <w:sz w:val="22"/>
                <w:szCs w:val="22"/>
                <w:lang w:eastAsia="en-ID"/>
                <w14:ligatures w14:val="none"/>
              </w:rPr>
              <w:t>-4.989 - 1.588</w:t>
            </w:r>
          </w:p>
        </w:tc>
      </w:tr>
      <w:tr w:rsidR="00D62C65" w:rsidRPr="008C6614" w14:paraId="6CB9113C" w14:textId="77777777" w:rsidTr="00D62C65">
        <w:trPr>
          <w:trHeight w:val="288"/>
        </w:trPr>
        <w:tc>
          <w:tcPr>
            <w:tcW w:w="1255" w:type="dxa"/>
            <w:shd w:val="clear" w:color="auto" w:fill="auto"/>
            <w:noWrap/>
            <w:vAlign w:val="bottom"/>
            <w:hideMark/>
          </w:tcPr>
          <w:p w14:paraId="183E1ECC" w14:textId="77777777" w:rsidR="00D62C65" w:rsidRPr="008C6614" w:rsidRDefault="00D62C65" w:rsidP="00D62C65">
            <w:pPr>
              <w:spacing w:after="0" w:line="240" w:lineRule="auto"/>
              <w:rPr>
                <w:rFonts w:ascii="Aptos Narrow" w:eastAsia="Times New Roman" w:hAnsi="Aptos Narrow" w:cs="Times New Roman"/>
                <w:color w:val="000000"/>
                <w:kern w:val="0"/>
                <w:sz w:val="22"/>
                <w:szCs w:val="22"/>
                <w:lang w:eastAsia="en-ID"/>
                <w14:ligatures w14:val="none"/>
              </w:rPr>
            </w:pPr>
            <w:r w:rsidRPr="008C6614">
              <w:rPr>
                <w:rFonts w:ascii="Aptos Narrow" w:eastAsia="Times New Roman" w:hAnsi="Aptos Narrow" w:cs="Times New Roman"/>
                <w:color w:val="000000"/>
                <w:kern w:val="0"/>
                <w:sz w:val="22"/>
                <w:szCs w:val="22"/>
                <w:lang w:eastAsia="en-ID"/>
                <w14:ligatures w14:val="none"/>
              </w:rPr>
              <w:t>MCS_follow</w:t>
            </w:r>
          </w:p>
        </w:tc>
        <w:tc>
          <w:tcPr>
            <w:tcW w:w="500" w:type="dxa"/>
            <w:shd w:val="clear" w:color="auto" w:fill="auto"/>
            <w:noWrap/>
            <w:vAlign w:val="bottom"/>
            <w:hideMark/>
          </w:tcPr>
          <w:p w14:paraId="22302A9D" w14:textId="77777777" w:rsidR="00D62C65" w:rsidRPr="008C6614" w:rsidRDefault="00D62C65" w:rsidP="00D62C65">
            <w:pPr>
              <w:spacing w:after="0" w:line="240" w:lineRule="auto"/>
              <w:rPr>
                <w:rFonts w:ascii="Aptos Narrow" w:eastAsia="Times New Roman" w:hAnsi="Aptos Narrow" w:cs="Times New Roman"/>
                <w:color w:val="000000"/>
                <w:kern w:val="0"/>
                <w:sz w:val="22"/>
                <w:szCs w:val="22"/>
                <w:lang w:eastAsia="en-ID"/>
                <w14:ligatures w14:val="none"/>
              </w:rPr>
            </w:pPr>
          </w:p>
        </w:tc>
        <w:tc>
          <w:tcPr>
            <w:tcW w:w="1880" w:type="dxa"/>
            <w:shd w:val="clear" w:color="auto" w:fill="auto"/>
            <w:noWrap/>
            <w:vAlign w:val="center"/>
            <w:hideMark/>
          </w:tcPr>
          <w:p w14:paraId="2CDF8CD9" w14:textId="77777777" w:rsidR="00D62C65" w:rsidRPr="008C6614" w:rsidRDefault="00D62C65" w:rsidP="00D62C65">
            <w:pPr>
              <w:spacing w:after="0" w:line="240" w:lineRule="auto"/>
              <w:jc w:val="center"/>
              <w:rPr>
                <w:rFonts w:ascii="Aptos Narrow" w:eastAsia="Times New Roman" w:hAnsi="Aptos Narrow" w:cs="Times New Roman"/>
                <w:color w:val="000000"/>
                <w:kern w:val="0"/>
                <w:sz w:val="22"/>
                <w:szCs w:val="22"/>
                <w:lang w:eastAsia="en-ID"/>
                <w14:ligatures w14:val="none"/>
              </w:rPr>
            </w:pPr>
            <w:r w:rsidRPr="008C6614">
              <w:rPr>
                <w:rFonts w:ascii="Aptos Narrow" w:eastAsia="Times New Roman" w:hAnsi="Aptos Narrow" w:cs="Times New Roman"/>
                <w:color w:val="000000"/>
                <w:kern w:val="0"/>
                <w:sz w:val="22"/>
                <w:szCs w:val="22"/>
                <w:lang w:eastAsia="en-ID"/>
                <w14:ligatures w14:val="none"/>
              </w:rPr>
              <w:t>3.3857</w:t>
            </w:r>
          </w:p>
        </w:tc>
        <w:tc>
          <w:tcPr>
            <w:tcW w:w="1840" w:type="dxa"/>
            <w:shd w:val="clear" w:color="auto" w:fill="auto"/>
            <w:noWrap/>
            <w:vAlign w:val="center"/>
            <w:hideMark/>
          </w:tcPr>
          <w:p w14:paraId="172B2312" w14:textId="77777777" w:rsidR="00D62C65" w:rsidRPr="008C6614" w:rsidRDefault="00D62C65" w:rsidP="00D62C65">
            <w:pPr>
              <w:spacing w:after="0" w:line="240" w:lineRule="auto"/>
              <w:jc w:val="center"/>
              <w:rPr>
                <w:rFonts w:ascii="Aptos Narrow" w:eastAsia="Times New Roman" w:hAnsi="Aptos Narrow" w:cs="Times New Roman"/>
                <w:color w:val="000000"/>
                <w:kern w:val="0"/>
                <w:sz w:val="22"/>
                <w:szCs w:val="22"/>
                <w:lang w:eastAsia="en-ID"/>
                <w14:ligatures w14:val="none"/>
              </w:rPr>
            </w:pPr>
            <w:r w:rsidRPr="008C6614">
              <w:rPr>
                <w:rFonts w:ascii="Aptos Narrow" w:eastAsia="Times New Roman" w:hAnsi="Aptos Narrow" w:cs="Times New Roman"/>
                <w:color w:val="000000"/>
                <w:kern w:val="0"/>
                <w:sz w:val="22"/>
                <w:szCs w:val="22"/>
                <w:lang w:eastAsia="en-ID"/>
                <w14:ligatures w14:val="none"/>
              </w:rPr>
              <w:t>141.58</w:t>
            </w:r>
          </w:p>
        </w:tc>
        <w:tc>
          <w:tcPr>
            <w:tcW w:w="1800" w:type="dxa"/>
            <w:shd w:val="clear" w:color="auto" w:fill="auto"/>
            <w:noWrap/>
            <w:vAlign w:val="center"/>
            <w:hideMark/>
          </w:tcPr>
          <w:p w14:paraId="6CED32E4" w14:textId="77777777" w:rsidR="00D62C65" w:rsidRPr="00C61ED3" w:rsidRDefault="00D62C65" w:rsidP="00D62C65">
            <w:pPr>
              <w:spacing w:after="0" w:line="240" w:lineRule="auto"/>
              <w:jc w:val="center"/>
              <w:rPr>
                <w:rFonts w:ascii="Aptos Narrow" w:eastAsia="Times New Roman" w:hAnsi="Aptos Narrow" w:cs="Times New Roman"/>
                <w:b/>
                <w:bCs/>
                <w:color w:val="000000"/>
                <w:kern w:val="0"/>
                <w:sz w:val="22"/>
                <w:szCs w:val="22"/>
                <w:lang w:eastAsia="en-ID"/>
                <w14:ligatures w14:val="none"/>
                <w:rPrChange w:id="47" w:author="Kristy vanMarle" w:date="2024-11-08T16:53:00Z" w16du:dateUtc="2024-11-08T23:53:00Z">
                  <w:rPr>
                    <w:rFonts w:ascii="Aptos Narrow" w:eastAsia="Times New Roman" w:hAnsi="Aptos Narrow" w:cs="Times New Roman"/>
                    <w:color w:val="000000"/>
                    <w:kern w:val="0"/>
                    <w:sz w:val="22"/>
                    <w:szCs w:val="22"/>
                    <w:lang w:eastAsia="en-ID"/>
                    <w14:ligatures w14:val="none"/>
                  </w:rPr>
                </w:rPrChange>
              </w:rPr>
            </w:pPr>
            <w:commentRangeStart w:id="48"/>
            <w:r w:rsidRPr="00536811">
              <w:rPr>
                <w:rFonts w:ascii="Aptos Narrow" w:eastAsia="Times New Roman" w:hAnsi="Aptos Narrow" w:cs="Times New Roman"/>
                <w:b/>
                <w:bCs/>
                <w:color w:val="000000" w:themeColor="text1"/>
                <w:kern w:val="0"/>
                <w:sz w:val="22"/>
                <w:szCs w:val="22"/>
                <w:lang w:eastAsia="en-ID"/>
                <w14:ligatures w14:val="none"/>
                <w:rPrChange w:id="49" w:author="Kristy vanMarle" w:date="2024-11-08T16:55:00Z" w16du:dateUtc="2024-11-08T23:55:00Z">
                  <w:rPr>
                    <w:rFonts w:ascii="Aptos Narrow" w:eastAsia="Times New Roman" w:hAnsi="Aptos Narrow" w:cs="Times New Roman"/>
                    <w:color w:val="000000"/>
                    <w:kern w:val="0"/>
                    <w:sz w:val="22"/>
                    <w:szCs w:val="22"/>
                    <w:lang w:eastAsia="en-ID"/>
                    <w14:ligatures w14:val="none"/>
                  </w:rPr>
                </w:rPrChange>
              </w:rPr>
              <w:t>0.0009</w:t>
            </w:r>
            <w:commentRangeEnd w:id="48"/>
            <w:r w:rsidR="00536811" w:rsidRPr="00536811">
              <w:rPr>
                <w:rStyle w:val="CommentReference"/>
                <w:color w:val="000000" w:themeColor="text1"/>
                <w:rPrChange w:id="50" w:author="Kristy vanMarle" w:date="2024-11-08T16:55:00Z" w16du:dateUtc="2024-11-08T23:55:00Z">
                  <w:rPr>
                    <w:rStyle w:val="CommentReference"/>
                  </w:rPr>
                </w:rPrChange>
              </w:rPr>
              <w:commentReference w:id="48"/>
            </w:r>
          </w:p>
        </w:tc>
        <w:tc>
          <w:tcPr>
            <w:tcW w:w="1760" w:type="dxa"/>
            <w:shd w:val="clear" w:color="auto" w:fill="auto"/>
            <w:noWrap/>
            <w:vAlign w:val="center"/>
            <w:hideMark/>
          </w:tcPr>
          <w:p w14:paraId="62C64E5C" w14:textId="77777777" w:rsidR="00D62C65" w:rsidRPr="008C6614" w:rsidRDefault="00D62C65" w:rsidP="00D62C65">
            <w:pPr>
              <w:spacing w:after="0" w:line="240" w:lineRule="auto"/>
              <w:jc w:val="center"/>
              <w:rPr>
                <w:rFonts w:ascii="Aptos Narrow" w:eastAsia="Times New Roman" w:hAnsi="Aptos Narrow" w:cs="Times New Roman"/>
                <w:color w:val="000000"/>
                <w:kern w:val="0"/>
                <w:sz w:val="22"/>
                <w:szCs w:val="22"/>
                <w:lang w:eastAsia="en-ID"/>
                <w14:ligatures w14:val="none"/>
              </w:rPr>
            </w:pPr>
            <w:r w:rsidRPr="008C6614">
              <w:rPr>
                <w:rFonts w:ascii="Aptos Narrow" w:eastAsia="Times New Roman" w:hAnsi="Aptos Narrow" w:cs="Times New Roman"/>
                <w:color w:val="000000"/>
                <w:kern w:val="0"/>
                <w:sz w:val="22"/>
                <w:szCs w:val="22"/>
                <w:lang w:eastAsia="en-ID"/>
                <w14:ligatures w14:val="none"/>
              </w:rPr>
              <w:t>2.597 - 9.884</w:t>
            </w:r>
          </w:p>
        </w:tc>
      </w:tr>
    </w:tbl>
    <w:p w14:paraId="5363C6A0" w14:textId="77777777" w:rsidR="008C6614" w:rsidRDefault="008C6614" w:rsidP="008C6614">
      <w:pPr>
        <w:rPr>
          <w:lang w:val="en-US"/>
        </w:rPr>
      </w:pPr>
    </w:p>
    <w:p w14:paraId="4DF2952D" w14:textId="77777777" w:rsidR="008C6614" w:rsidRDefault="008C6614" w:rsidP="008C6614">
      <w:pPr>
        <w:rPr>
          <w:lang w:val="en-US"/>
        </w:rPr>
      </w:pPr>
    </w:p>
    <w:p w14:paraId="7A91E6FA" w14:textId="77777777" w:rsidR="008C6614" w:rsidRPr="008C6614" w:rsidRDefault="008C6614" w:rsidP="008C6614">
      <w:pPr>
        <w:rPr>
          <w:lang w:val="en-US"/>
        </w:rPr>
      </w:pPr>
    </w:p>
    <w:p w14:paraId="04326DEB" w14:textId="77777777" w:rsidR="008C6614" w:rsidRPr="008C6614" w:rsidRDefault="008C6614" w:rsidP="008C6614">
      <w:pPr>
        <w:rPr>
          <w:lang w:val="en-US"/>
        </w:rPr>
      </w:pPr>
    </w:p>
    <w:p w14:paraId="70C3D49D" w14:textId="6910DEBE" w:rsidR="008C6614" w:rsidRPr="008C6614" w:rsidRDefault="00D62C65" w:rsidP="008C6614">
      <w:pPr>
        <w:rPr>
          <w:lang w:val="en-US"/>
        </w:rPr>
      </w:pPr>
      <w:r>
        <w:rPr>
          <w:noProof/>
          <w:lang w:val="en-US"/>
        </w:rPr>
        <mc:AlternateContent>
          <mc:Choice Requires="wps">
            <w:drawing>
              <wp:anchor distT="0" distB="0" distL="114300" distR="114300" simplePos="0" relativeHeight="251840512" behindDoc="0" locked="0" layoutInCell="1" allowOverlap="1" wp14:anchorId="51C540BB" wp14:editId="044767B5">
                <wp:simplePos x="0" y="0"/>
                <wp:positionH relativeFrom="column">
                  <wp:posOffset>431800</wp:posOffset>
                </wp:positionH>
                <wp:positionV relativeFrom="paragraph">
                  <wp:posOffset>316230</wp:posOffset>
                </wp:positionV>
                <wp:extent cx="6883400" cy="342900"/>
                <wp:effectExtent l="0" t="0" r="12700" b="19050"/>
                <wp:wrapNone/>
                <wp:docPr id="1619547480" name="Text Box 33"/>
                <wp:cNvGraphicFramePr/>
                <a:graphic xmlns:a="http://schemas.openxmlformats.org/drawingml/2006/main">
                  <a:graphicData uri="http://schemas.microsoft.com/office/word/2010/wordprocessingShape">
                    <wps:wsp>
                      <wps:cNvSpPr txBox="1"/>
                      <wps:spPr>
                        <a:xfrm>
                          <a:off x="0" y="0"/>
                          <a:ext cx="6883400" cy="342900"/>
                        </a:xfrm>
                        <a:prstGeom prst="rect">
                          <a:avLst/>
                        </a:prstGeom>
                        <a:solidFill>
                          <a:schemeClr val="lt1"/>
                        </a:solidFill>
                        <a:ln w="6350">
                          <a:solidFill>
                            <a:schemeClr val="bg1"/>
                          </a:solidFill>
                        </a:ln>
                      </wps:spPr>
                      <wps:txbx>
                        <w:txbxContent>
                          <w:p w14:paraId="00798357" w14:textId="6E0B1EEA" w:rsidR="00D62C65" w:rsidRPr="00D62C65" w:rsidRDefault="00D62C65" w:rsidP="00D62C65">
                            <w:pPr>
                              <w:rPr>
                                <w:sz w:val="36"/>
                                <w:szCs w:val="36"/>
                                <w:lang w:val="en-US"/>
                              </w:rPr>
                            </w:pPr>
                            <w:del w:id="51" w:author="Kristy vanMarle" w:date="2024-11-08T17:00:00Z" w16du:dateUtc="2024-11-09T00:00:00Z">
                              <w:r w:rsidRPr="00D62C65" w:rsidDel="0056482E">
                                <w:rPr>
                                  <w:sz w:val="36"/>
                                  <w:szCs w:val="36"/>
                                  <w:lang w:val="en-US"/>
                                </w:rPr>
                                <w:delText>Relationship between PCS</w:delText>
                              </w:r>
                              <w:r w:rsidDel="0056482E">
                                <w:rPr>
                                  <w:sz w:val="36"/>
                                  <w:szCs w:val="36"/>
                                  <w:lang w:val="en-US"/>
                                </w:rPr>
                                <w:delText>,</w:delText>
                              </w:r>
                              <w:r w:rsidRPr="00D62C65" w:rsidDel="0056482E">
                                <w:rPr>
                                  <w:sz w:val="36"/>
                                  <w:szCs w:val="36"/>
                                  <w:lang w:val="en-US"/>
                                </w:rPr>
                                <w:delText xml:space="preserve"> MCS </w:delText>
                              </w:r>
                              <w:r w:rsidDel="0056482E">
                                <w:rPr>
                                  <w:sz w:val="36"/>
                                  <w:szCs w:val="36"/>
                                  <w:lang w:val="en-US"/>
                                </w:rPr>
                                <w:delText>baseline and follow-up</w:delText>
                              </w:r>
                            </w:del>
                            <w:ins w:id="52" w:author="Kristy vanMarle" w:date="2024-11-08T17:00:00Z" w16du:dateUtc="2024-11-09T00:00:00Z">
                              <w:r w:rsidR="0056482E">
                                <w:rPr>
                                  <w:sz w:val="36"/>
                                  <w:szCs w:val="36"/>
                                  <w:lang w:val="en-US"/>
                                </w:rPr>
                                <w:t>Comparing baseline vs follow-</w:t>
                              </w:r>
                            </w:ins>
                            <w:ins w:id="53" w:author="Kristy vanMarle" w:date="2024-11-08T17:01:00Z" w16du:dateUtc="2024-11-09T00:01:00Z">
                              <w:r w:rsidR="0056482E">
                                <w:rPr>
                                  <w:sz w:val="36"/>
                                  <w:szCs w:val="36"/>
                                  <w:lang w:val="en-US"/>
                                </w:rPr>
                                <w:t>up</w:t>
                              </w:r>
                              <w:r w:rsidR="00C860FB">
                                <w:rPr>
                                  <w:sz w:val="36"/>
                                  <w:szCs w:val="36"/>
                                  <w:lang w:val="en-US"/>
                                </w:rPr>
                                <w:t xml:space="preserve"> for PCS and MCS</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C540BB" id="_x0000_s1027" type="#_x0000_t202" style="position:absolute;margin-left:34pt;margin-top:24.9pt;width:542pt;height:27pt;z-index:25184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" fillcolor="white [3201]" strokecolor="white [3212]" strokeweight=".5pt">
                <v:textbox>
                  <w:txbxContent>
                    <w:p w14:paraId="00798357" w14:textId="6E0B1EEA" w:rsidR="00D62C65" w:rsidRPr="00D62C65" w:rsidRDefault="00D62C65" w:rsidP="00D62C65">
                      <w:pPr>
                        <w:rPr>
                          <w:sz w:val="36"/>
                          <w:szCs w:val="36"/>
                          <w:lang w:val="en-US"/>
                        </w:rPr>
                      </w:pPr>
                      <w:del w:id="54" w:author="Kristy vanMarle" w:date="2024-11-08T17:00:00Z" w16du:dateUtc="2024-11-09T00:00:00Z">
                        <w:r w:rsidRPr="00D62C65" w:rsidDel="0056482E">
                          <w:rPr>
                            <w:sz w:val="36"/>
                            <w:szCs w:val="36"/>
                            <w:lang w:val="en-US"/>
                          </w:rPr>
                          <w:delText>Relationship between PCS</w:delText>
                        </w:r>
                        <w:r w:rsidDel="0056482E">
                          <w:rPr>
                            <w:sz w:val="36"/>
                            <w:szCs w:val="36"/>
                            <w:lang w:val="en-US"/>
                          </w:rPr>
                          <w:delText>,</w:delText>
                        </w:r>
                        <w:r w:rsidRPr="00D62C65" w:rsidDel="0056482E">
                          <w:rPr>
                            <w:sz w:val="36"/>
                            <w:szCs w:val="36"/>
                            <w:lang w:val="en-US"/>
                          </w:rPr>
                          <w:delText xml:space="preserve"> MCS </w:delText>
                        </w:r>
                        <w:r w:rsidDel="0056482E">
                          <w:rPr>
                            <w:sz w:val="36"/>
                            <w:szCs w:val="36"/>
                            <w:lang w:val="en-US"/>
                          </w:rPr>
                          <w:delText>baseline and follow-up</w:delText>
                        </w:r>
                      </w:del>
                      <w:ins w:id="55" w:author="Kristy vanMarle" w:date="2024-11-08T17:00:00Z" w16du:dateUtc="2024-11-09T00:00:00Z">
                        <w:r w:rsidR="0056482E">
                          <w:rPr>
                            <w:sz w:val="36"/>
                            <w:szCs w:val="36"/>
                            <w:lang w:val="en-US"/>
                          </w:rPr>
                          <w:t>Comparing baseline vs follow-</w:t>
                        </w:r>
                      </w:ins>
                      <w:ins w:id="56" w:author="Kristy vanMarle" w:date="2024-11-08T17:01:00Z" w16du:dateUtc="2024-11-09T00:01:00Z">
                        <w:r w:rsidR="0056482E">
                          <w:rPr>
                            <w:sz w:val="36"/>
                            <w:szCs w:val="36"/>
                            <w:lang w:val="en-US"/>
                          </w:rPr>
                          <w:t>up</w:t>
                        </w:r>
                        <w:r w:rsidR="00C860FB">
                          <w:rPr>
                            <w:sz w:val="36"/>
                            <w:szCs w:val="36"/>
                            <w:lang w:val="en-US"/>
                          </w:rPr>
                          <w:t xml:space="preserve"> for PCS and MCS</w:t>
                        </w:r>
                      </w:ins>
                    </w:p>
                  </w:txbxContent>
                </v:textbox>
              </v:shape>
            </w:pict>
          </mc:Fallback>
        </mc:AlternateContent>
      </w:r>
    </w:p>
    <w:p w14:paraId="2C121BD6" w14:textId="6F8BDA5D" w:rsidR="008C6614" w:rsidRPr="008C6614" w:rsidRDefault="008C6614" w:rsidP="008C6614">
      <w:pPr>
        <w:rPr>
          <w:lang w:val="en-US"/>
        </w:rPr>
      </w:pPr>
    </w:p>
    <w:tbl>
      <w:tblPr>
        <w:tblpPr w:leftFromText="180" w:rightFromText="180" w:vertAnchor="text" w:horzAnchor="page" w:tblpX="2141" w:tblpY="307"/>
        <w:tblW w:w="8960" w:type="dxa"/>
        <w:tblBorders>
          <w:top w:val="single" w:sz="4" w:space="0" w:color="auto"/>
          <w:bottom w:val="single" w:sz="4" w:space="0" w:color="auto"/>
          <w:insideH w:val="single" w:sz="4" w:space="0" w:color="auto"/>
        </w:tblBorders>
        <w:tblLook w:val="04A0" w:firstRow="1" w:lastRow="0" w:firstColumn="1" w:lastColumn="0" w:noHBand="0" w:noVBand="1"/>
      </w:tblPr>
      <w:tblGrid>
        <w:gridCol w:w="960"/>
        <w:gridCol w:w="560"/>
        <w:gridCol w:w="1360"/>
        <w:gridCol w:w="1300"/>
        <w:gridCol w:w="1480"/>
        <w:gridCol w:w="1900"/>
        <w:gridCol w:w="1400"/>
      </w:tblGrid>
      <w:tr w:rsidR="00D62C65" w:rsidRPr="008C6614" w14:paraId="0B946684" w14:textId="77777777" w:rsidTr="00D62C65">
        <w:trPr>
          <w:trHeight w:val="288"/>
        </w:trPr>
        <w:tc>
          <w:tcPr>
            <w:tcW w:w="960" w:type="dxa"/>
            <w:shd w:val="clear" w:color="auto" w:fill="auto"/>
            <w:noWrap/>
            <w:vAlign w:val="bottom"/>
            <w:hideMark/>
          </w:tcPr>
          <w:p w14:paraId="5790D473" w14:textId="77777777" w:rsidR="00D62C65" w:rsidRPr="008C6614" w:rsidRDefault="00D62C65" w:rsidP="00D62C65">
            <w:pPr>
              <w:spacing w:after="0" w:line="240" w:lineRule="auto"/>
              <w:rPr>
                <w:rFonts w:ascii="Times New Roman" w:eastAsia="Times New Roman" w:hAnsi="Times New Roman" w:cs="Times New Roman"/>
                <w:kern w:val="0"/>
                <w:lang w:eastAsia="en-ID"/>
                <w14:ligatures w14:val="none"/>
              </w:rPr>
            </w:pPr>
          </w:p>
        </w:tc>
        <w:tc>
          <w:tcPr>
            <w:tcW w:w="560" w:type="dxa"/>
            <w:shd w:val="clear" w:color="auto" w:fill="auto"/>
            <w:noWrap/>
            <w:vAlign w:val="bottom"/>
            <w:hideMark/>
          </w:tcPr>
          <w:p w14:paraId="6A331891" w14:textId="77777777" w:rsidR="00D62C65" w:rsidRPr="008C6614" w:rsidRDefault="00D62C65" w:rsidP="00D62C65">
            <w:pPr>
              <w:spacing w:after="0" w:line="240" w:lineRule="auto"/>
              <w:rPr>
                <w:rFonts w:ascii="Times New Roman" w:eastAsia="Times New Roman" w:hAnsi="Times New Roman" w:cs="Times New Roman"/>
                <w:kern w:val="0"/>
                <w:sz w:val="20"/>
                <w:szCs w:val="20"/>
                <w:lang w:eastAsia="en-ID"/>
                <w14:ligatures w14:val="none"/>
              </w:rPr>
            </w:pPr>
          </w:p>
        </w:tc>
        <w:tc>
          <w:tcPr>
            <w:tcW w:w="1360" w:type="dxa"/>
            <w:shd w:val="clear" w:color="auto" w:fill="auto"/>
            <w:noWrap/>
            <w:vAlign w:val="center"/>
            <w:hideMark/>
          </w:tcPr>
          <w:p w14:paraId="454255E1" w14:textId="77777777" w:rsidR="00D62C65" w:rsidRPr="008C6614" w:rsidRDefault="00D62C65" w:rsidP="00D62C65">
            <w:pPr>
              <w:spacing w:after="0" w:line="240" w:lineRule="auto"/>
              <w:jc w:val="center"/>
              <w:rPr>
                <w:rFonts w:ascii="Aptos Narrow" w:eastAsia="Times New Roman" w:hAnsi="Aptos Narrow" w:cs="Times New Roman"/>
                <w:color w:val="000000"/>
                <w:kern w:val="0"/>
                <w:sz w:val="22"/>
                <w:szCs w:val="22"/>
                <w:lang w:eastAsia="en-ID"/>
                <w14:ligatures w14:val="none"/>
              </w:rPr>
            </w:pPr>
            <w:r w:rsidRPr="008C6614">
              <w:rPr>
                <w:rFonts w:ascii="Aptos Narrow" w:eastAsia="Times New Roman" w:hAnsi="Aptos Narrow" w:cs="Times New Roman"/>
                <w:color w:val="000000"/>
                <w:kern w:val="0"/>
                <w:sz w:val="22"/>
                <w:szCs w:val="22"/>
                <w:lang w:eastAsia="en-ID"/>
                <w14:ligatures w14:val="none"/>
              </w:rPr>
              <w:t>t (paired t-test)</w:t>
            </w:r>
          </w:p>
        </w:tc>
        <w:tc>
          <w:tcPr>
            <w:tcW w:w="1300" w:type="dxa"/>
            <w:shd w:val="clear" w:color="auto" w:fill="auto"/>
            <w:noWrap/>
            <w:vAlign w:val="center"/>
            <w:hideMark/>
          </w:tcPr>
          <w:p w14:paraId="1CE58576" w14:textId="77777777" w:rsidR="00D62C65" w:rsidRPr="008C6614" w:rsidRDefault="00D62C65" w:rsidP="00D62C65">
            <w:pPr>
              <w:spacing w:after="0" w:line="240" w:lineRule="auto"/>
              <w:jc w:val="center"/>
              <w:rPr>
                <w:rFonts w:ascii="Aptos Narrow" w:eastAsia="Times New Roman" w:hAnsi="Aptos Narrow" w:cs="Times New Roman"/>
                <w:color w:val="000000"/>
                <w:kern w:val="0"/>
                <w:sz w:val="22"/>
                <w:szCs w:val="22"/>
                <w:lang w:eastAsia="en-ID"/>
                <w14:ligatures w14:val="none"/>
              </w:rPr>
            </w:pPr>
            <w:r w:rsidRPr="008C6614">
              <w:rPr>
                <w:rFonts w:ascii="Aptos Narrow" w:eastAsia="Times New Roman" w:hAnsi="Aptos Narrow" w:cs="Times New Roman"/>
                <w:color w:val="000000"/>
                <w:kern w:val="0"/>
                <w:sz w:val="22"/>
                <w:szCs w:val="22"/>
                <w:lang w:eastAsia="en-ID"/>
                <w14:ligatures w14:val="none"/>
              </w:rPr>
              <w:t>df</w:t>
            </w:r>
          </w:p>
        </w:tc>
        <w:tc>
          <w:tcPr>
            <w:tcW w:w="1480" w:type="dxa"/>
            <w:shd w:val="clear" w:color="auto" w:fill="auto"/>
            <w:noWrap/>
            <w:vAlign w:val="center"/>
            <w:hideMark/>
          </w:tcPr>
          <w:p w14:paraId="2C3DC8D9" w14:textId="77777777" w:rsidR="00D62C65" w:rsidRPr="008C6614" w:rsidRDefault="00D62C65" w:rsidP="00D62C65">
            <w:pPr>
              <w:spacing w:after="0" w:line="240" w:lineRule="auto"/>
              <w:jc w:val="center"/>
              <w:rPr>
                <w:rFonts w:ascii="Aptos Narrow" w:eastAsia="Times New Roman" w:hAnsi="Aptos Narrow" w:cs="Times New Roman"/>
                <w:color w:val="000000"/>
                <w:kern w:val="0"/>
                <w:sz w:val="22"/>
                <w:szCs w:val="22"/>
                <w:lang w:eastAsia="en-ID"/>
                <w14:ligatures w14:val="none"/>
              </w:rPr>
            </w:pPr>
            <w:r w:rsidRPr="008C6614">
              <w:rPr>
                <w:rFonts w:ascii="Aptos Narrow" w:eastAsia="Times New Roman" w:hAnsi="Aptos Narrow" w:cs="Times New Roman"/>
                <w:color w:val="000000"/>
                <w:kern w:val="0"/>
                <w:sz w:val="22"/>
                <w:szCs w:val="22"/>
                <w:lang w:eastAsia="en-ID"/>
                <w14:ligatures w14:val="none"/>
              </w:rPr>
              <w:t>p-value</w:t>
            </w:r>
          </w:p>
        </w:tc>
        <w:tc>
          <w:tcPr>
            <w:tcW w:w="1900" w:type="dxa"/>
            <w:shd w:val="clear" w:color="auto" w:fill="auto"/>
            <w:noWrap/>
            <w:vAlign w:val="center"/>
            <w:hideMark/>
          </w:tcPr>
          <w:p w14:paraId="594F0386" w14:textId="77777777" w:rsidR="00D62C65" w:rsidRPr="008C6614" w:rsidRDefault="00D62C65" w:rsidP="00D62C65">
            <w:pPr>
              <w:spacing w:after="0" w:line="240" w:lineRule="auto"/>
              <w:jc w:val="center"/>
              <w:rPr>
                <w:rFonts w:ascii="Aptos Narrow" w:eastAsia="Times New Roman" w:hAnsi="Aptos Narrow" w:cs="Times New Roman"/>
                <w:color w:val="000000"/>
                <w:kern w:val="0"/>
                <w:sz w:val="22"/>
                <w:szCs w:val="22"/>
                <w:lang w:eastAsia="en-ID"/>
                <w14:ligatures w14:val="none"/>
              </w:rPr>
            </w:pPr>
            <w:r w:rsidRPr="008C6614">
              <w:rPr>
                <w:rFonts w:ascii="Aptos Narrow" w:eastAsia="Times New Roman" w:hAnsi="Aptos Narrow" w:cs="Times New Roman"/>
                <w:color w:val="000000"/>
                <w:kern w:val="0"/>
                <w:sz w:val="22"/>
                <w:szCs w:val="22"/>
                <w:lang w:eastAsia="en-ID"/>
                <w14:ligatures w14:val="none"/>
              </w:rPr>
              <w:t>confidence interval</w:t>
            </w:r>
          </w:p>
        </w:tc>
        <w:tc>
          <w:tcPr>
            <w:tcW w:w="1400" w:type="dxa"/>
            <w:shd w:val="clear" w:color="auto" w:fill="auto"/>
            <w:noWrap/>
            <w:vAlign w:val="center"/>
            <w:hideMark/>
          </w:tcPr>
          <w:p w14:paraId="47470B96" w14:textId="77777777" w:rsidR="00D62C65" w:rsidRPr="008C6614" w:rsidRDefault="00D62C65" w:rsidP="00D62C65">
            <w:pPr>
              <w:spacing w:after="0" w:line="240" w:lineRule="auto"/>
              <w:jc w:val="center"/>
              <w:rPr>
                <w:rFonts w:ascii="Aptos Narrow" w:eastAsia="Times New Roman" w:hAnsi="Aptos Narrow" w:cs="Times New Roman"/>
                <w:color w:val="000000"/>
                <w:kern w:val="0"/>
                <w:sz w:val="22"/>
                <w:szCs w:val="22"/>
                <w:lang w:eastAsia="en-ID"/>
                <w14:ligatures w14:val="none"/>
              </w:rPr>
            </w:pPr>
            <w:r w:rsidRPr="008C6614">
              <w:rPr>
                <w:rFonts w:ascii="Aptos Narrow" w:eastAsia="Times New Roman" w:hAnsi="Aptos Narrow" w:cs="Times New Roman"/>
                <w:color w:val="000000"/>
                <w:kern w:val="0"/>
                <w:sz w:val="22"/>
                <w:szCs w:val="22"/>
                <w:lang w:eastAsia="en-ID"/>
                <w14:ligatures w14:val="none"/>
              </w:rPr>
              <w:t>mean difference</w:t>
            </w:r>
          </w:p>
        </w:tc>
      </w:tr>
      <w:tr w:rsidR="00D62C65" w:rsidRPr="008C6614" w14:paraId="59A2850E" w14:textId="77777777" w:rsidTr="00D62C65">
        <w:trPr>
          <w:trHeight w:val="288"/>
        </w:trPr>
        <w:tc>
          <w:tcPr>
            <w:tcW w:w="960" w:type="dxa"/>
            <w:shd w:val="clear" w:color="auto" w:fill="auto"/>
            <w:noWrap/>
            <w:vAlign w:val="bottom"/>
            <w:hideMark/>
          </w:tcPr>
          <w:p w14:paraId="572D9471" w14:textId="77777777" w:rsidR="00D62C65" w:rsidRPr="008C6614" w:rsidRDefault="00D62C65" w:rsidP="00D62C65">
            <w:pPr>
              <w:spacing w:after="0" w:line="240" w:lineRule="auto"/>
              <w:rPr>
                <w:rFonts w:ascii="Aptos Narrow" w:eastAsia="Times New Roman" w:hAnsi="Aptos Narrow" w:cs="Times New Roman"/>
                <w:color w:val="000000"/>
                <w:kern w:val="0"/>
                <w:sz w:val="22"/>
                <w:szCs w:val="22"/>
                <w:lang w:eastAsia="en-ID"/>
                <w14:ligatures w14:val="none"/>
              </w:rPr>
            </w:pPr>
            <w:r w:rsidRPr="008C6614">
              <w:rPr>
                <w:rFonts w:ascii="Aptos Narrow" w:eastAsia="Times New Roman" w:hAnsi="Aptos Narrow" w:cs="Times New Roman"/>
                <w:color w:val="000000"/>
                <w:kern w:val="0"/>
                <w:sz w:val="22"/>
                <w:szCs w:val="22"/>
                <w:lang w:eastAsia="en-ID"/>
                <w14:ligatures w14:val="none"/>
              </w:rPr>
              <w:t>PCS</w:t>
            </w:r>
          </w:p>
        </w:tc>
        <w:tc>
          <w:tcPr>
            <w:tcW w:w="560" w:type="dxa"/>
            <w:shd w:val="clear" w:color="auto" w:fill="auto"/>
            <w:noWrap/>
            <w:vAlign w:val="bottom"/>
            <w:hideMark/>
          </w:tcPr>
          <w:p w14:paraId="0AA49FA0" w14:textId="77777777" w:rsidR="00D62C65" w:rsidRPr="008C6614" w:rsidRDefault="00D62C65" w:rsidP="00D62C65">
            <w:pPr>
              <w:spacing w:after="0" w:line="240" w:lineRule="auto"/>
              <w:rPr>
                <w:rFonts w:ascii="Aptos Narrow" w:eastAsia="Times New Roman" w:hAnsi="Aptos Narrow" w:cs="Times New Roman"/>
                <w:color w:val="000000"/>
                <w:kern w:val="0"/>
                <w:sz w:val="22"/>
                <w:szCs w:val="22"/>
                <w:lang w:eastAsia="en-ID"/>
                <w14:ligatures w14:val="none"/>
              </w:rPr>
            </w:pPr>
          </w:p>
        </w:tc>
        <w:tc>
          <w:tcPr>
            <w:tcW w:w="1360" w:type="dxa"/>
            <w:shd w:val="clear" w:color="auto" w:fill="auto"/>
            <w:noWrap/>
            <w:vAlign w:val="bottom"/>
            <w:hideMark/>
          </w:tcPr>
          <w:p w14:paraId="688C782B" w14:textId="77777777" w:rsidR="00D62C65" w:rsidRPr="008C6614" w:rsidRDefault="00D62C65" w:rsidP="00D62C65">
            <w:pPr>
              <w:spacing w:after="0" w:line="240" w:lineRule="auto"/>
              <w:jc w:val="center"/>
              <w:rPr>
                <w:rFonts w:ascii="Aptos Narrow" w:eastAsia="Times New Roman" w:hAnsi="Aptos Narrow" w:cs="Times New Roman"/>
                <w:color w:val="000000"/>
                <w:kern w:val="0"/>
                <w:sz w:val="22"/>
                <w:szCs w:val="22"/>
                <w:lang w:eastAsia="en-ID"/>
                <w14:ligatures w14:val="none"/>
              </w:rPr>
            </w:pPr>
            <w:r w:rsidRPr="008C6614">
              <w:rPr>
                <w:rFonts w:ascii="Aptos Narrow" w:eastAsia="Times New Roman" w:hAnsi="Aptos Narrow" w:cs="Times New Roman"/>
                <w:color w:val="000000"/>
                <w:kern w:val="0"/>
                <w:sz w:val="22"/>
                <w:szCs w:val="22"/>
                <w:lang w:eastAsia="en-ID"/>
                <w14:ligatures w14:val="none"/>
              </w:rPr>
              <w:t>1.735</w:t>
            </w:r>
          </w:p>
        </w:tc>
        <w:tc>
          <w:tcPr>
            <w:tcW w:w="1300" w:type="dxa"/>
            <w:shd w:val="clear" w:color="auto" w:fill="auto"/>
            <w:noWrap/>
            <w:vAlign w:val="bottom"/>
            <w:hideMark/>
          </w:tcPr>
          <w:p w14:paraId="6FEAE88D" w14:textId="77777777" w:rsidR="00D62C65" w:rsidRPr="008C6614" w:rsidRDefault="00D62C65" w:rsidP="00D62C65">
            <w:pPr>
              <w:spacing w:after="0" w:line="240" w:lineRule="auto"/>
              <w:jc w:val="center"/>
              <w:rPr>
                <w:rFonts w:ascii="Aptos Narrow" w:eastAsia="Times New Roman" w:hAnsi="Aptos Narrow" w:cs="Times New Roman"/>
                <w:color w:val="000000"/>
                <w:kern w:val="0"/>
                <w:sz w:val="22"/>
                <w:szCs w:val="22"/>
                <w:lang w:eastAsia="en-ID"/>
                <w14:ligatures w14:val="none"/>
              </w:rPr>
            </w:pPr>
            <w:r w:rsidRPr="008C6614">
              <w:rPr>
                <w:rFonts w:ascii="Aptos Narrow" w:eastAsia="Times New Roman" w:hAnsi="Aptos Narrow" w:cs="Times New Roman"/>
                <w:color w:val="000000"/>
                <w:kern w:val="0"/>
                <w:sz w:val="22"/>
                <w:szCs w:val="22"/>
                <w:lang w:eastAsia="en-ID"/>
                <w14:ligatures w14:val="none"/>
              </w:rPr>
              <w:t>139</w:t>
            </w:r>
          </w:p>
        </w:tc>
        <w:tc>
          <w:tcPr>
            <w:tcW w:w="1480" w:type="dxa"/>
            <w:shd w:val="clear" w:color="auto" w:fill="auto"/>
            <w:noWrap/>
            <w:vAlign w:val="bottom"/>
            <w:hideMark/>
          </w:tcPr>
          <w:p w14:paraId="21E86EBF" w14:textId="77777777" w:rsidR="00D62C65" w:rsidRPr="008C6614" w:rsidRDefault="00D62C65" w:rsidP="00D62C65">
            <w:pPr>
              <w:spacing w:after="0" w:line="240" w:lineRule="auto"/>
              <w:jc w:val="center"/>
              <w:rPr>
                <w:rFonts w:ascii="Aptos Narrow" w:eastAsia="Times New Roman" w:hAnsi="Aptos Narrow" w:cs="Times New Roman"/>
                <w:color w:val="000000"/>
                <w:kern w:val="0"/>
                <w:sz w:val="22"/>
                <w:szCs w:val="22"/>
                <w:lang w:eastAsia="en-ID"/>
                <w14:ligatures w14:val="none"/>
              </w:rPr>
            </w:pPr>
            <w:r w:rsidRPr="008C6614">
              <w:rPr>
                <w:rFonts w:ascii="Aptos Narrow" w:eastAsia="Times New Roman" w:hAnsi="Aptos Narrow" w:cs="Times New Roman"/>
                <w:color w:val="000000"/>
                <w:kern w:val="0"/>
                <w:sz w:val="22"/>
                <w:szCs w:val="22"/>
                <w:lang w:eastAsia="en-ID"/>
                <w14:ligatures w14:val="none"/>
              </w:rPr>
              <w:t>0.08502</w:t>
            </w:r>
          </w:p>
        </w:tc>
        <w:tc>
          <w:tcPr>
            <w:tcW w:w="1900" w:type="dxa"/>
            <w:shd w:val="clear" w:color="auto" w:fill="auto"/>
            <w:noWrap/>
            <w:vAlign w:val="bottom"/>
            <w:hideMark/>
          </w:tcPr>
          <w:p w14:paraId="6CED633C" w14:textId="77777777" w:rsidR="00D62C65" w:rsidRPr="008C6614" w:rsidRDefault="00D62C65" w:rsidP="00D62C65">
            <w:pPr>
              <w:spacing w:after="0" w:line="240" w:lineRule="auto"/>
              <w:jc w:val="center"/>
              <w:rPr>
                <w:rFonts w:ascii="Aptos Narrow" w:eastAsia="Times New Roman" w:hAnsi="Aptos Narrow" w:cs="Times New Roman"/>
                <w:color w:val="000000"/>
                <w:kern w:val="0"/>
                <w:sz w:val="22"/>
                <w:szCs w:val="22"/>
                <w:lang w:eastAsia="en-ID"/>
                <w14:ligatures w14:val="none"/>
              </w:rPr>
            </w:pPr>
            <w:r w:rsidRPr="008C6614">
              <w:rPr>
                <w:rFonts w:ascii="Aptos Narrow" w:eastAsia="Times New Roman" w:hAnsi="Aptos Narrow" w:cs="Times New Roman"/>
                <w:color w:val="000000"/>
                <w:kern w:val="0"/>
                <w:sz w:val="22"/>
                <w:szCs w:val="22"/>
                <w:lang w:eastAsia="en-ID"/>
                <w14:ligatures w14:val="none"/>
              </w:rPr>
              <w:t>-0.1612 - 2.4680</w:t>
            </w:r>
          </w:p>
        </w:tc>
        <w:tc>
          <w:tcPr>
            <w:tcW w:w="1400" w:type="dxa"/>
            <w:shd w:val="clear" w:color="auto" w:fill="auto"/>
            <w:noWrap/>
            <w:vAlign w:val="bottom"/>
            <w:hideMark/>
          </w:tcPr>
          <w:p w14:paraId="6A04EA6F" w14:textId="77777777" w:rsidR="00D62C65" w:rsidRPr="008C6614" w:rsidRDefault="00D62C65" w:rsidP="00D62C65">
            <w:pPr>
              <w:spacing w:after="0" w:line="240" w:lineRule="auto"/>
              <w:jc w:val="center"/>
              <w:rPr>
                <w:rFonts w:ascii="Aptos Narrow" w:eastAsia="Times New Roman" w:hAnsi="Aptos Narrow" w:cs="Times New Roman"/>
                <w:color w:val="000000"/>
                <w:kern w:val="0"/>
                <w:sz w:val="22"/>
                <w:szCs w:val="22"/>
                <w:lang w:eastAsia="en-ID"/>
                <w14:ligatures w14:val="none"/>
              </w:rPr>
            </w:pPr>
            <w:r w:rsidRPr="008C6614">
              <w:rPr>
                <w:rFonts w:ascii="Aptos Narrow" w:eastAsia="Times New Roman" w:hAnsi="Aptos Narrow" w:cs="Times New Roman"/>
                <w:color w:val="000000"/>
                <w:kern w:val="0"/>
                <w:sz w:val="22"/>
                <w:szCs w:val="22"/>
                <w:lang w:eastAsia="en-ID"/>
                <w14:ligatures w14:val="none"/>
              </w:rPr>
              <w:t>1.153379</w:t>
            </w:r>
          </w:p>
        </w:tc>
      </w:tr>
      <w:tr w:rsidR="00D62C65" w:rsidRPr="008C6614" w14:paraId="1BAC223E" w14:textId="77777777" w:rsidTr="00D62C65">
        <w:trPr>
          <w:trHeight w:val="288"/>
        </w:trPr>
        <w:tc>
          <w:tcPr>
            <w:tcW w:w="960" w:type="dxa"/>
            <w:shd w:val="clear" w:color="auto" w:fill="auto"/>
            <w:noWrap/>
            <w:vAlign w:val="bottom"/>
            <w:hideMark/>
          </w:tcPr>
          <w:p w14:paraId="4AD75708" w14:textId="77777777" w:rsidR="00D62C65" w:rsidRPr="008C6614" w:rsidRDefault="00D62C65" w:rsidP="00D62C65">
            <w:pPr>
              <w:spacing w:after="0" w:line="240" w:lineRule="auto"/>
              <w:rPr>
                <w:rFonts w:ascii="Aptos Narrow" w:eastAsia="Times New Roman" w:hAnsi="Aptos Narrow" w:cs="Times New Roman"/>
                <w:color w:val="000000"/>
                <w:kern w:val="0"/>
                <w:sz w:val="22"/>
                <w:szCs w:val="22"/>
                <w:lang w:eastAsia="en-ID"/>
                <w14:ligatures w14:val="none"/>
              </w:rPr>
            </w:pPr>
            <w:r w:rsidRPr="008C6614">
              <w:rPr>
                <w:rFonts w:ascii="Aptos Narrow" w:eastAsia="Times New Roman" w:hAnsi="Aptos Narrow" w:cs="Times New Roman"/>
                <w:color w:val="000000"/>
                <w:kern w:val="0"/>
                <w:sz w:val="22"/>
                <w:szCs w:val="22"/>
                <w:lang w:eastAsia="en-ID"/>
                <w14:ligatures w14:val="none"/>
              </w:rPr>
              <w:t>MCS</w:t>
            </w:r>
          </w:p>
        </w:tc>
        <w:tc>
          <w:tcPr>
            <w:tcW w:w="560" w:type="dxa"/>
            <w:shd w:val="clear" w:color="auto" w:fill="auto"/>
            <w:noWrap/>
            <w:vAlign w:val="bottom"/>
            <w:hideMark/>
          </w:tcPr>
          <w:p w14:paraId="4232ABCB" w14:textId="77777777" w:rsidR="00D62C65" w:rsidRPr="008C6614" w:rsidRDefault="00D62C65" w:rsidP="00D62C65">
            <w:pPr>
              <w:spacing w:after="0" w:line="240" w:lineRule="auto"/>
              <w:rPr>
                <w:rFonts w:ascii="Aptos Narrow" w:eastAsia="Times New Roman" w:hAnsi="Aptos Narrow" w:cs="Times New Roman"/>
                <w:color w:val="000000"/>
                <w:kern w:val="0"/>
                <w:sz w:val="22"/>
                <w:szCs w:val="22"/>
                <w:lang w:eastAsia="en-ID"/>
                <w14:ligatures w14:val="none"/>
              </w:rPr>
            </w:pPr>
          </w:p>
        </w:tc>
        <w:tc>
          <w:tcPr>
            <w:tcW w:w="1360" w:type="dxa"/>
            <w:shd w:val="clear" w:color="auto" w:fill="auto"/>
            <w:noWrap/>
            <w:vAlign w:val="bottom"/>
            <w:hideMark/>
          </w:tcPr>
          <w:p w14:paraId="2CF55514" w14:textId="77777777" w:rsidR="00D62C65" w:rsidRPr="008C6614" w:rsidRDefault="00D62C65" w:rsidP="00D62C65">
            <w:pPr>
              <w:spacing w:after="0" w:line="240" w:lineRule="auto"/>
              <w:jc w:val="center"/>
              <w:rPr>
                <w:rFonts w:ascii="Aptos Narrow" w:eastAsia="Times New Roman" w:hAnsi="Aptos Narrow" w:cs="Times New Roman"/>
                <w:color w:val="000000"/>
                <w:kern w:val="0"/>
                <w:sz w:val="22"/>
                <w:szCs w:val="22"/>
                <w:lang w:eastAsia="en-ID"/>
                <w14:ligatures w14:val="none"/>
              </w:rPr>
            </w:pPr>
            <w:r w:rsidRPr="008C6614">
              <w:rPr>
                <w:rFonts w:ascii="Aptos Narrow" w:eastAsia="Times New Roman" w:hAnsi="Aptos Narrow" w:cs="Times New Roman"/>
                <w:color w:val="000000"/>
                <w:kern w:val="0"/>
                <w:sz w:val="22"/>
                <w:szCs w:val="22"/>
                <w:lang w:eastAsia="en-ID"/>
                <w14:ligatures w14:val="none"/>
              </w:rPr>
              <w:t>-5.7813</w:t>
            </w:r>
          </w:p>
        </w:tc>
        <w:tc>
          <w:tcPr>
            <w:tcW w:w="1300" w:type="dxa"/>
            <w:shd w:val="clear" w:color="auto" w:fill="auto"/>
            <w:noWrap/>
            <w:vAlign w:val="bottom"/>
            <w:hideMark/>
          </w:tcPr>
          <w:p w14:paraId="5ACD9AEF" w14:textId="77777777" w:rsidR="00D62C65" w:rsidRPr="008C6614" w:rsidRDefault="00D62C65" w:rsidP="00D62C65">
            <w:pPr>
              <w:spacing w:after="0" w:line="240" w:lineRule="auto"/>
              <w:jc w:val="center"/>
              <w:rPr>
                <w:rFonts w:ascii="Aptos Narrow" w:eastAsia="Times New Roman" w:hAnsi="Aptos Narrow" w:cs="Times New Roman"/>
                <w:color w:val="000000"/>
                <w:kern w:val="0"/>
                <w:sz w:val="22"/>
                <w:szCs w:val="22"/>
                <w:lang w:eastAsia="en-ID"/>
                <w14:ligatures w14:val="none"/>
              </w:rPr>
            </w:pPr>
            <w:r w:rsidRPr="008C6614">
              <w:rPr>
                <w:rFonts w:ascii="Aptos Narrow" w:eastAsia="Times New Roman" w:hAnsi="Aptos Narrow" w:cs="Times New Roman"/>
                <w:color w:val="000000"/>
                <w:kern w:val="0"/>
                <w:sz w:val="22"/>
                <w:szCs w:val="22"/>
                <w:lang w:eastAsia="en-ID"/>
                <w14:ligatures w14:val="none"/>
              </w:rPr>
              <w:t>139</w:t>
            </w:r>
          </w:p>
        </w:tc>
        <w:tc>
          <w:tcPr>
            <w:tcW w:w="1480" w:type="dxa"/>
            <w:shd w:val="clear" w:color="auto" w:fill="auto"/>
            <w:noWrap/>
            <w:vAlign w:val="bottom"/>
            <w:hideMark/>
          </w:tcPr>
          <w:p w14:paraId="1CBDA548" w14:textId="77777777" w:rsidR="00D62C65" w:rsidRPr="006B627A" w:rsidRDefault="00D62C65" w:rsidP="00D62C65">
            <w:pPr>
              <w:spacing w:after="0" w:line="240" w:lineRule="auto"/>
              <w:jc w:val="center"/>
              <w:rPr>
                <w:rFonts w:ascii="Aptos Narrow" w:eastAsia="Times New Roman" w:hAnsi="Aptos Narrow" w:cs="Times New Roman"/>
                <w:b/>
                <w:bCs/>
                <w:color w:val="215E99" w:themeColor="text2" w:themeTint="BF"/>
                <w:kern w:val="0"/>
                <w:sz w:val="22"/>
                <w:szCs w:val="22"/>
                <w:lang w:eastAsia="en-ID"/>
                <w14:ligatures w14:val="none"/>
                <w:rPrChange w:id="57" w:author="Kristy vanMarle" w:date="2024-11-08T16:53:00Z" w16du:dateUtc="2024-11-08T23:53:00Z">
                  <w:rPr>
                    <w:rFonts w:ascii="Aptos Narrow" w:eastAsia="Times New Roman" w:hAnsi="Aptos Narrow" w:cs="Times New Roman"/>
                    <w:color w:val="000000"/>
                    <w:kern w:val="0"/>
                    <w:sz w:val="22"/>
                    <w:szCs w:val="22"/>
                    <w:lang w:eastAsia="en-ID"/>
                    <w14:ligatures w14:val="none"/>
                  </w:rPr>
                </w:rPrChange>
              </w:rPr>
            </w:pPr>
            <w:commentRangeStart w:id="58"/>
            <w:r w:rsidRPr="00536811">
              <w:rPr>
                <w:rFonts w:ascii="Aptos Narrow" w:eastAsia="Times New Roman" w:hAnsi="Aptos Narrow" w:cs="Times New Roman"/>
                <w:b/>
                <w:bCs/>
                <w:color w:val="000000" w:themeColor="text1"/>
                <w:kern w:val="0"/>
                <w:sz w:val="22"/>
                <w:szCs w:val="22"/>
                <w:lang w:eastAsia="en-ID"/>
                <w14:ligatures w14:val="none"/>
                <w:rPrChange w:id="59" w:author="Kristy vanMarle" w:date="2024-11-08T16:55:00Z" w16du:dateUtc="2024-11-08T23:55:00Z">
                  <w:rPr>
                    <w:rFonts w:ascii="Aptos Narrow" w:eastAsia="Times New Roman" w:hAnsi="Aptos Narrow" w:cs="Times New Roman"/>
                    <w:color w:val="000000"/>
                    <w:kern w:val="0"/>
                    <w:sz w:val="22"/>
                    <w:szCs w:val="22"/>
                    <w:lang w:eastAsia="en-ID"/>
                    <w14:ligatures w14:val="none"/>
                  </w:rPr>
                </w:rPrChange>
              </w:rPr>
              <w:t>4.677e-0.8</w:t>
            </w:r>
            <w:commentRangeEnd w:id="58"/>
            <w:r w:rsidR="005E74D8">
              <w:rPr>
                <w:rStyle w:val="CommentReference"/>
              </w:rPr>
              <w:commentReference w:id="58"/>
            </w:r>
          </w:p>
        </w:tc>
        <w:tc>
          <w:tcPr>
            <w:tcW w:w="1900" w:type="dxa"/>
            <w:shd w:val="clear" w:color="auto" w:fill="auto"/>
            <w:noWrap/>
            <w:vAlign w:val="bottom"/>
            <w:hideMark/>
          </w:tcPr>
          <w:p w14:paraId="327A888F" w14:textId="77777777" w:rsidR="00D62C65" w:rsidRPr="008C6614" w:rsidRDefault="00D62C65" w:rsidP="00D62C65">
            <w:pPr>
              <w:spacing w:after="0" w:line="240" w:lineRule="auto"/>
              <w:jc w:val="center"/>
              <w:rPr>
                <w:rFonts w:ascii="Aptos Narrow" w:eastAsia="Times New Roman" w:hAnsi="Aptos Narrow" w:cs="Times New Roman"/>
                <w:color w:val="000000"/>
                <w:kern w:val="0"/>
                <w:sz w:val="22"/>
                <w:szCs w:val="22"/>
                <w:lang w:eastAsia="en-ID"/>
                <w14:ligatures w14:val="none"/>
              </w:rPr>
            </w:pPr>
            <w:r w:rsidRPr="008C6614">
              <w:rPr>
                <w:rFonts w:ascii="Aptos Narrow" w:eastAsia="Times New Roman" w:hAnsi="Aptos Narrow" w:cs="Times New Roman"/>
                <w:color w:val="000000"/>
                <w:kern w:val="0"/>
                <w:sz w:val="22"/>
                <w:szCs w:val="22"/>
                <w:lang w:eastAsia="en-ID"/>
                <w14:ligatures w14:val="none"/>
              </w:rPr>
              <w:t>-79096 - -3.87823</w:t>
            </w:r>
          </w:p>
        </w:tc>
        <w:tc>
          <w:tcPr>
            <w:tcW w:w="1400" w:type="dxa"/>
            <w:shd w:val="clear" w:color="auto" w:fill="auto"/>
            <w:noWrap/>
            <w:vAlign w:val="bottom"/>
            <w:hideMark/>
          </w:tcPr>
          <w:p w14:paraId="21D5A1C7" w14:textId="77777777" w:rsidR="00D62C65" w:rsidRPr="008C6614" w:rsidRDefault="00D62C65" w:rsidP="00D62C65">
            <w:pPr>
              <w:spacing w:after="0" w:line="240" w:lineRule="auto"/>
              <w:jc w:val="center"/>
              <w:rPr>
                <w:rFonts w:ascii="Aptos Narrow" w:eastAsia="Times New Roman" w:hAnsi="Aptos Narrow" w:cs="Times New Roman"/>
                <w:color w:val="000000"/>
                <w:kern w:val="0"/>
                <w:sz w:val="22"/>
                <w:szCs w:val="22"/>
                <w:lang w:eastAsia="en-ID"/>
                <w14:ligatures w14:val="none"/>
              </w:rPr>
            </w:pPr>
            <w:r w:rsidRPr="008C6614">
              <w:rPr>
                <w:rFonts w:ascii="Aptos Narrow" w:eastAsia="Times New Roman" w:hAnsi="Aptos Narrow" w:cs="Times New Roman"/>
                <w:color w:val="000000"/>
                <w:kern w:val="0"/>
                <w:sz w:val="22"/>
                <w:szCs w:val="22"/>
                <w:lang w:eastAsia="en-ID"/>
                <w14:ligatures w14:val="none"/>
              </w:rPr>
              <w:t>-5.893911</w:t>
            </w:r>
          </w:p>
        </w:tc>
      </w:tr>
    </w:tbl>
    <w:p w14:paraId="42BED4D4" w14:textId="71C3368E" w:rsidR="008C6614" w:rsidRPr="008C6614" w:rsidRDefault="008C6614" w:rsidP="008C6614">
      <w:pPr>
        <w:rPr>
          <w:lang w:val="en-US"/>
        </w:rPr>
      </w:pPr>
    </w:p>
    <w:p w14:paraId="0D697D2D" w14:textId="394EB850" w:rsidR="008C6614" w:rsidRDefault="008C6614" w:rsidP="008C6614">
      <w:pPr>
        <w:rPr>
          <w:lang w:val="en-US"/>
        </w:rPr>
      </w:pPr>
    </w:p>
    <w:p w14:paraId="031E1FCC" w14:textId="77777777" w:rsidR="008C6614" w:rsidRPr="008C6614" w:rsidRDefault="008C6614" w:rsidP="008C6614">
      <w:pPr>
        <w:rPr>
          <w:lang w:val="en-US"/>
        </w:rPr>
      </w:pPr>
    </w:p>
    <w:p w14:paraId="0A8D171F" w14:textId="5D4B8185" w:rsidR="00EB3476" w:rsidRDefault="00EB3476">
      <w:pPr>
        <w:rPr>
          <w:sz w:val="28"/>
          <w:szCs w:val="28"/>
          <w:lang w:val="en-US"/>
        </w:rPr>
      </w:pPr>
      <w:r>
        <w:rPr>
          <w:sz w:val="28"/>
          <w:szCs w:val="28"/>
          <w:lang w:val="en-US"/>
        </w:rPr>
        <w:br w:type="page"/>
      </w:r>
    </w:p>
    <w:p w14:paraId="1244B4CA" w14:textId="4E8160D5" w:rsidR="00D62C65" w:rsidRDefault="00D62C65">
      <w:pPr>
        <w:rPr>
          <w:sz w:val="28"/>
          <w:szCs w:val="28"/>
          <w:lang w:val="en-US"/>
        </w:rPr>
      </w:pPr>
      <w:r w:rsidRPr="00D62C65">
        <w:rPr>
          <w:noProof/>
          <w:sz w:val="28"/>
          <w:szCs w:val="28"/>
          <w:lang w:val="en-US"/>
        </w:rPr>
        <w:lastRenderedPageBreak/>
        <w:drawing>
          <wp:anchor distT="0" distB="0" distL="114300" distR="114300" simplePos="0" relativeHeight="251837440" behindDoc="0" locked="0" layoutInCell="1" allowOverlap="1" wp14:anchorId="546CA8AA" wp14:editId="2D725885">
            <wp:simplePos x="0" y="0"/>
            <wp:positionH relativeFrom="column">
              <wp:posOffset>876300</wp:posOffset>
            </wp:positionH>
            <wp:positionV relativeFrom="paragraph">
              <wp:posOffset>0</wp:posOffset>
            </wp:positionV>
            <wp:extent cx="7035800" cy="7332980"/>
            <wp:effectExtent l="0" t="0" r="0" b="1270"/>
            <wp:wrapTopAndBottom/>
            <wp:docPr id="1051519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19865" name=""/>
                    <pic:cNvPicPr/>
                  </pic:nvPicPr>
                  <pic:blipFill rotWithShape="1">
                    <a:blip r:embed="rId18">
                      <a:extLst>
                        <a:ext uri="{28A0092B-C50C-407E-A947-70E740481C1C}">
                          <a14:useLocalDpi xmlns:a14="http://schemas.microsoft.com/office/drawing/2010/main" val="0"/>
                        </a:ext>
                      </a:extLst>
                    </a:blip>
                    <a:srcRect l="3939"/>
                    <a:stretch/>
                  </pic:blipFill>
                  <pic:spPr bwMode="auto">
                    <a:xfrm>
                      <a:off x="0" y="0"/>
                      <a:ext cx="7035800" cy="7332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8"/>
          <w:szCs w:val="28"/>
          <w:lang w:val="en-US"/>
        </w:rPr>
        <w:br w:type="page"/>
      </w:r>
    </w:p>
    <w:p w14:paraId="07D31C5E" w14:textId="34B4AC59" w:rsidR="000638FD" w:rsidRDefault="00BD551D">
      <w:pPr>
        <w:rPr>
          <w:rFonts w:eastAsiaTheme="majorEastAsia" w:cstheme="majorBidi"/>
          <w:i/>
          <w:iCs/>
          <w:sz w:val="28"/>
          <w:szCs w:val="28"/>
          <w:lang w:val="en-US"/>
        </w:rPr>
      </w:pPr>
      <w:r w:rsidRPr="00BD551D">
        <w:rPr>
          <w:noProof/>
          <w:sz w:val="28"/>
          <w:szCs w:val="28"/>
          <w:lang w:val="en-US"/>
        </w:rPr>
        <w:lastRenderedPageBreak/>
        <w:drawing>
          <wp:anchor distT="0" distB="0" distL="114300" distR="114300" simplePos="0" relativeHeight="251676672" behindDoc="0" locked="0" layoutInCell="1" allowOverlap="1" wp14:anchorId="58AFA2D0" wp14:editId="5F4BF7B3">
            <wp:simplePos x="0" y="0"/>
            <wp:positionH relativeFrom="column">
              <wp:posOffset>996661</wp:posOffset>
            </wp:positionH>
            <wp:positionV relativeFrom="paragraph">
              <wp:posOffset>0</wp:posOffset>
            </wp:positionV>
            <wp:extent cx="7280275" cy="7306310"/>
            <wp:effectExtent l="0" t="0" r="0" b="8890"/>
            <wp:wrapTopAndBottom/>
            <wp:docPr id="1045666962" name="Picture 1" descr="A graph of a group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666962" name="Picture 1" descr="A graph of a group of people&#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7280275" cy="7306310"/>
                    </a:xfrm>
                    <a:prstGeom prst="rect">
                      <a:avLst/>
                    </a:prstGeom>
                  </pic:spPr>
                </pic:pic>
              </a:graphicData>
            </a:graphic>
            <wp14:sizeRelH relativeFrom="margin">
              <wp14:pctWidth>0</wp14:pctWidth>
            </wp14:sizeRelH>
            <wp14:sizeRelV relativeFrom="margin">
              <wp14:pctHeight>0</wp14:pctHeight>
            </wp14:sizeRelV>
          </wp:anchor>
        </w:drawing>
      </w:r>
      <w:r w:rsidR="000638FD">
        <w:rPr>
          <w:sz w:val="28"/>
          <w:szCs w:val="28"/>
          <w:lang w:val="en-US"/>
        </w:rPr>
        <w:br w:type="page"/>
      </w:r>
    </w:p>
    <w:p w14:paraId="3E9E135F" w14:textId="431C7F70" w:rsidR="00E76836" w:rsidRDefault="00E76836" w:rsidP="000638FD">
      <w:pPr>
        <w:pStyle w:val="Heading4"/>
        <w:numPr>
          <w:ilvl w:val="0"/>
          <w:numId w:val="6"/>
        </w:numPr>
        <w:spacing w:before="40"/>
        <w:ind w:left="907"/>
        <w:rPr>
          <w:color w:val="auto"/>
          <w:sz w:val="28"/>
          <w:szCs w:val="28"/>
          <w:lang w:val="en-US"/>
        </w:rPr>
      </w:pPr>
      <w:r w:rsidRPr="00E76836">
        <w:rPr>
          <w:color w:val="auto"/>
          <w:sz w:val="28"/>
          <w:szCs w:val="28"/>
          <w:lang w:val="en-US"/>
        </w:rPr>
        <w:lastRenderedPageBreak/>
        <w:t>Physical Component Summary</w:t>
      </w:r>
    </w:p>
    <w:p w14:paraId="6F711F68" w14:textId="050725EE" w:rsidR="000638FD" w:rsidRPr="00B451A5" w:rsidRDefault="000638FD" w:rsidP="00B451A5">
      <w:pPr>
        <w:pStyle w:val="Heading5"/>
        <w:numPr>
          <w:ilvl w:val="0"/>
          <w:numId w:val="7"/>
        </w:numPr>
        <w:tabs>
          <w:tab w:val="left" w:pos="1710"/>
        </w:tabs>
        <w:ind w:left="1080" w:firstLine="180"/>
        <w:rPr>
          <w:color w:val="auto"/>
          <w:lang w:val="en-US"/>
        </w:rPr>
      </w:pPr>
      <w:r w:rsidRPr="000638FD">
        <w:rPr>
          <w:noProof/>
        </w:rPr>
        <w:t xml:space="preserve"> </w:t>
      </w:r>
      <w:r w:rsidR="008B6E9B">
        <w:rPr>
          <w:color w:val="auto"/>
          <w:lang w:val="en-US"/>
        </w:rPr>
        <w:t>Mean</w:t>
      </w:r>
    </w:p>
    <w:p w14:paraId="260B4F1C" w14:textId="7E46BD40" w:rsidR="00B451A5" w:rsidRDefault="00266945">
      <w:pPr>
        <w:rPr>
          <w:rFonts w:eastAsiaTheme="majorEastAsia" w:cstheme="majorBidi"/>
          <w:lang w:val="en-US"/>
        </w:rPr>
      </w:pPr>
      <w:r w:rsidRPr="00266945">
        <w:rPr>
          <w:noProof/>
        </w:rPr>
        <w:drawing>
          <wp:anchor distT="0" distB="0" distL="114300" distR="114300" simplePos="0" relativeHeight="251677696" behindDoc="0" locked="0" layoutInCell="1" allowOverlap="1" wp14:anchorId="5B811DAD" wp14:editId="63F6E4CE">
            <wp:simplePos x="0" y="0"/>
            <wp:positionH relativeFrom="column">
              <wp:posOffset>5208270</wp:posOffset>
            </wp:positionH>
            <wp:positionV relativeFrom="paragraph">
              <wp:posOffset>227330</wp:posOffset>
            </wp:positionV>
            <wp:extent cx="4312920" cy="5732780"/>
            <wp:effectExtent l="0" t="0" r="0" b="1270"/>
            <wp:wrapTopAndBottom/>
            <wp:docPr id="868776276" name="Picture 1"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76276" name="Picture 1" descr="A graph of a bar chart&#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4312920" cy="5732780"/>
                    </a:xfrm>
                    <a:prstGeom prst="rect">
                      <a:avLst/>
                    </a:prstGeom>
                  </pic:spPr>
                </pic:pic>
              </a:graphicData>
            </a:graphic>
          </wp:anchor>
        </w:drawing>
      </w:r>
      <w:r w:rsidRPr="000638FD">
        <w:rPr>
          <w:noProof/>
          <w:lang w:val="en-US"/>
        </w:rPr>
        <w:drawing>
          <wp:anchor distT="0" distB="0" distL="114300" distR="114300" simplePos="0" relativeHeight="251666432" behindDoc="0" locked="0" layoutInCell="1" allowOverlap="1" wp14:anchorId="61CED9E2" wp14:editId="20E0140D">
            <wp:simplePos x="0" y="0"/>
            <wp:positionH relativeFrom="column">
              <wp:posOffset>-580852</wp:posOffset>
            </wp:positionH>
            <wp:positionV relativeFrom="paragraph">
              <wp:posOffset>227330</wp:posOffset>
            </wp:positionV>
            <wp:extent cx="5731510" cy="5731510"/>
            <wp:effectExtent l="0" t="0" r="2540" b="2540"/>
            <wp:wrapTopAndBottom/>
            <wp:docPr id="515608417" name="Picture 1" descr="A graph of a service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30117" name="Picture 1" descr="A graph of a service dog&#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14:sizeRelH relativeFrom="page">
              <wp14:pctWidth>0</wp14:pctWidth>
            </wp14:sizeRelH>
            <wp14:sizeRelV relativeFrom="page">
              <wp14:pctHeight>0</wp14:pctHeight>
            </wp14:sizeRelV>
          </wp:anchor>
        </w:drawing>
      </w:r>
      <w:r w:rsidR="00B451A5">
        <w:rPr>
          <w:lang w:val="en-US"/>
        </w:rPr>
        <w:br w:type="page"/>
      </w:r>
    </w:p>
    <w:p w14:paraId="6D6E0965" w14:textId="4E70B3CF" w:rsidR="00CD1138" w:rsidRPr="00266945" w:rsidRDefault="00266945" w:rsidP="008B6E9B">
      <w:pPr>
        <w:pStyle w:val="Heading5"/>
        <w:numPr>
          <w:ilvl w:val="0"/>
          <w:numId w:val="7"/>
        </w:numPr>
        <w:ind w:left="1710" w:hanging="450"/>
        <w:rPr>
          <w:color w:val="auto"/>
          <w:lang w:val="en-US"/>
        </w:rPr>
      </w:pPr>
      <w:r w:rsidRPr="00266945">
        <w:rPr>
          <w:noProof/>
          <w:lang w:val="en-US"/>
        </w:rPr>
        <w:lastRenderedPageBreak/>
        <w:drawing>
          <wp:anchor distT="0" distB="0" distL="114300" distR="114300" simplePos="0" relativeHeight="251678720" behindDoc="0" locked="0" layoutInCell="1" allowOverlap="1" wp14:anchorId="5AD613E9" wp14:editId="275D47AB">
            <wp:simplePos x="0" y="0"/>
            <wp:positionH relativeFrom="column">
              <wp:posOffset>5202035</wp:posOffset>
            </wp:positionH>
            <wp:positionV relativeFrom="paragraph">
              <wp:posOffset>655320</wp:posOffset>
            </wp:positionV>
            <wp:extent cx="4361815" cy="5732780"/>
            <wp:effectExtent l="0" t="0" r="635" b="1270"/>
            <wp:wrapTopAndBottom/>
            <wp:docPr id="955563164" name="Picture 1" descr="A graph with red and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63164" name="Picture 1" descr="A graph with red and blue squares&#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361815" cy="5732780"/>
                    </a:xfrm>
                    <a:prstGeom prst="rect">
                      <a:avLst/>
                    </a:prstGeom>
                  </pic:spPr>
                </pic:pic>
              </a:graphicData>
            </a:graphic>
          </wp:anchor>
        </w:drawing>
      </w:r>
      <w:r w:rsidRPr="008B6E9B">
        <w:rPr>
          <w:noProof/>
          <w:lang w:val="en-US"/>
        </w:rPr>
        <w:drawing>
          <wp:anchor distT="0" distB="0" distL="114300" distR="114300" simplePos="0" relativeHeight="251670528" behindDoc="0" locked="0" layoutInCell="1" allowOverlap="1" wp14:anchorId="4659B373" wp14:editId="062919E6">
            <wp:simplePos x="0" y="0"/>
            <wp:positionH relativeFrom="column">
              <wp:posOffset>-735677</wp:posOffset>
            </wp:positionH>
            <wp:positionV relativeFrom="paragraph">
              <wp:posOffset>694747</wp:posOffset>
            </wp:positionV>
            <wp:extent cx="5678258" cy="5733288"/>
            <wp:effectExtent l="0" t="0" r="0" b="1270"/>
            <wp:wrapTopAndBottom/>
            <wp:docPr id="2091799479" name="Picture 1"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799479" name="Picture 1" descr="A graph of a bar chart&#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5678258" cy="5733288"/>
                    </a:xfrm>
                    <a:prstGeom prst="rect">
                      <a:avLst/>
                    </a:prstGeom>
                  </pic:spPr>
                </pic:pic>
              </a:graphicData>
            </a:graphic>
            <wp14:sizeRelH relativeFrom="page">
              <wp14:pctWidth>0</wp14:pctWidth>
            </wp14:sizeRelH>
            <wp14:sizeRelV relativeFrom="page">
              <wp14:pctHeight>0</wp14:pctHeight>
            </wp14:sizeRelV>
          </wp:anchor>
        </w:drawing>
      </w:r>
      <w:r w:rsidR="008B6E9B">
        <w:rPr>
          <w:color w:val="auto"/>
          <w:lang w:val="en-US"/>
        </w:rPr>
        <w:t>Standard deviation</w:t>
      </w:r>
      <w:r w:rsidR="008B6E9B" w:rsidRPr="008B6E9B">
        <w:rPr>
          <w:noProof/>
        </w:rPr>
        <w:t xml:space="preserve"> </w:t>
      </w:r>
      <w:r w:rsidR="008B6E9B" w:rsidRPr="00266945">
        <w:rPr>
          <w:lang w:val="en-US"/>
        </w:rPr>
        <w:br w:type="page"/>
      </w:r>
    </w:p>
    <w:p w14:paraId="6ECBD9CC" w14:textId="6790BC60" w:rsidR="009A07FC" w:rsidRDefault="009A07FC" w:rsidP="009A07FC">
      <w:pPr>
        <w:pStyle w:val="Heading4"/>
        <w:numPr>
          <w:ilvl w:val="0"/>
          <w:numId w:val="6"/>
        </w:numPr>
        <w:rPr>
          <w:color w:val="auto"/>
          <w:sz w:val="28"/>
          <w:szCs w:val="28"/>
          <w:lang w:val="en-US"/>
        </w:rPr>
      </w:pPr>
      <w:r w:rsidRPr="00E76836">
        <w:rPr>
          <w:color w:val="auto"/>
          <w:sz w:val="28"/>
          <w:szCs w:val="28"/>
          <w:lang w:val="en-US"/>
        </w:rPr>
        <w:lastRenderedPageBreak/>
        <w:t>Mental Component Summary</w:t>
      </w:r>
    </w:p>
    <w:p w14:paraId="2AE8BCAB" w14:textId="59DB5C54" w:rsidR="009A07FC" w:rsidRDefault="00B451A5" w:rsidP="009A07FC">
      <w:pPr>
        <w:pStyle w:val="Heading5"/>
        <w:numPr>
          <w:ilvl w:val="0"/>
          <w:numId w:val="8"/>
        </w:numPr>
        <w:rPr>
          <w:color w:val="auto"/>
          <w:lang w:val="en-US"/>
        </w:rPr>
      </w:pPr>
      <w:r w:rsidRPr="000638FD">
        <w:rPr>
          <w:noProof/>
          <w:lang w:val="en-US"/>
        </w:rPr>
        <w:drawing>
          <wp:anchor distT="0" distB="0" distL="114300" distR="114300" simplePos="0" relativeHeight="251668480" behindDoc="0" locked="0" layoutInCell="1" allowOverlap="1" wp14:anchorId="3CE4A2EC" wp14:editId="75CA678D">
            <wp:simplePos x="0" y="0"/>
            <wp:positionH relativeFrom="column">
              <wp:posOffset>-594360</wp:posOffset>
            </wp:positionH>
            <wp:positionV relativeFrom="paragraph">
              <wp:posOffset>482600</wp:posOffset>
            </wp:positionV>
            <wp:extent cx="5685066" cy="5733288"/>
            <wp:effectExtent l="0" t="0" r="0" b="1270"/>
            <wp:wrapTopAndBottom/>
            <wp:docPr id="1855578380" name="Picture 1" descr="A graph of a service do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78380" name="Picture 1" descr="A graph of a service dog&#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5685066" cy="5733288"/>
                    </a:xfrm>
                    <a:prstGeom prst="rect">
                      <a:avLst/>
                    </a:prstGeom>
                  </pic:spPr>
                </pic:pic>
              </a:graphicData>
            </a:graphic>
          </wp:anchor>
        </w:drawing>
      </w:r>
      <w:r w:rsidR="008B6E9B">
        <w:rPr>
          <w:color w:val="auto"/>
          <w:lang w:val="en-US"/>
        </w:rPr>
        <w:t>Mean</w:t>
      </w:r>
    </w:p>
    <w:p w14:paraId="3F384DFD" w14:textId="4F71ED4A" w:rsidR="00CD1138" w:rsidRPr="00CD1138" w:rsidRDefault="00266945" w:rsidP="00CD1138">
      <w:pPr>
        <w:rPr>
          <w:lang w:val="en-US"/>
        </w:rPr>
      </w:pPr>
      <w:r w:rsidRPr="00266945">
        <w:rPr>
          <w:noProof/>
          <w:lang w:val="en-US"/>
        </w:rPr>
        <w:drawing>
          <wp:anchor distT="0" distB="0" distL="114300" distR="114300" simplePos="0" relativeHeight="251679744" behindDoc="0" locked="0" layoutInCell="1" allowOverlap="1" wp14:anchorId="1C55F646" wp14:editId="4AE61D57">
            <wp:simplePos x="0" y="0"/>
            <wp:positionH relativeFrom="column">
              <wp:posOffset>5200650</wp:posOffset>
            </wp:positionH>
            <wp:positionV relativeFrom="paragraph">
              <wp:posOffset>215265</wp:posOffset>
            </wp:positionV>
            <wp:extent cx="4337685" cy="5732780"/>
            <wp:effectExtent l="0" t="0" r="5715" b="1270"/>
            <wp:wrapTopAndBottom/>
            <wp:docPr id="270405404" name="Picture 1" descr="A graph showing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05404" name="Picture 1" descr="A graph showing a bar chart&#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4337685" cy="5732780"/>
                    </a:xfrm>
                    <a:prstGeom prst="rect">
                      <a:avLst/>
                    </a:prstGeom>
                  </pic:spPr>
                </pic:pic>
              </a:graphicData>
            </a:graphic>
          </wp:anchor>
        </w:drawing>
      </w:r>
    </w:p>
    <w:p w14:paraId="0A6DC699" w14:textId="6EEF8F28" w:rsidR="00E231A6" w:rsidRPr="00E231A6" w:rsidRDefault="00E231A6" w:rsidP="00E231A6">
      <w:pPr>
        <w:pStyle w:val="Heading5"/>
        <w:numPr>
          <w:ilvl w:val="0"/>
          <w:numId w:val="8"/>
        </w:numPr>
        <w:rPr>
          <w:color w:val="auto"/>
          <w:lang w:val="en-US"/>
        </w:rPr>
      </w:pPr>
      <w:r w:rsidRPr="00E231A6">
        <w:rPr>
          <w:noProof/>
          <w:lang w:val="en-US"/>
        </w:rPr>
        <w:lastRenderedPageBreak/>
        <w:drawing>
          <wp:anchor distT="0" distB="0" distL="114300" distR="114300" simplePos="0" relativeHeight="251673600" behindDoc="0" locked="0" layoutInCell="1" allowOverlap="1" wp14:anchorId="702148C2" wp14:editId="00350B7C">
            <wp:simplePos x="0" y="0"/>
            <wp:positionH relativeFrom="column">
              <wp:posOffset>-807720</wp:posOffset>
            </wp:positionH>
            <wp:positionV relativeFrom="paragraph">
              <wp:posOffset>435610</wp:posOffset>
            </wp:positionV>
            <wp:extent cx="5650732" cy="5733288"/>
            <wp:effectExtent l="0" t="0" r="7620" b="1270"/>
            <wp:wrapTopAndBottom/>
            <wp:docPr id="529899231" name="Picture 1"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899231" name="Picture 1" descr="A graph of a bar chart&#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5650732" cy="5733288"/>
                    </a:xfrm>
                    <a:prstGeom prst="rect">
                      <a:avLst/>
                    </a:prstGeom>
                  </pic:spPr>
                </pic:pic>
              </a:graphicData>
            </a:graphic>
            <wp14:sizeRelH relativeFrom="margin">
              <wp14:pctWidth>0</wp14:pctWidth>
            </wp14:sizeRelH>
            <wp14:sizeRelV relativeFrom="margin">
              <wp14:pctHeight>0</wp14:pctHeight>
            </wp14:sizeRelV>
          </wp:anchor>
        </w:drawing>
      </w:r>
      <w:r w:rsidR="008B6E9B">
        <w:rPr>
          <w:color w:val="auto"/>
          <w:lang w:val="en-US"/>
        </w:rPr>
        <w:t>Standard deviation</w:t>
      </w:r>
    </w:p>
    <w:p w14:paraId="2AD97799" w14:textId="7753F494" w:rsidR="00CD1138" w:rsidRPr="00CD1138" w:rsidRDefault="00266945" w:rsidP="00CD1138">
      <w:pPr>
        <w:rPr>
          <w:lang w:val="en-US"/>
        </w:rPr>
      </w:pPr>
      <w:r w:rsidRPr="00266945">
        <w:rPr>
          <w:noProof/>
          <w:lang w:val="en-US"/>
        </w:rPr>
        <w:drawing>
          <wp:anchor distT="0" distB="0" distL="114300" distR="114300" simplePos="0" relativeHeight="251680768" behindDoc="0" locked="0" layoutInCell="1" allowOverlap="1" wp14:anchorId="45650735" wp14:editId="6B8F215A">
            <wp:simplePos x="0" y="0"/>
            <wp:positionH relativeFrom="column">
              <wp:posOffset>4917440</wp:posOffset>
            </wp:positionH>
            <wp:positionV relativeFrom="paragraph">
              <wp:posOffset>146050</wp:posOffset>
            </wp:positionV>
            <wp:extent cx="4318635" cy="5732780"/>
            <wp:effectExtent l="0" t="0" r="5715" b="1270"/>
            <wp:wrapTopAndBottom/>
            <wp:docPr id="2024178698" name="Picture 1"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78698" name="Picture 1" descr="A graph of a bar chart&#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4318635" cy="5732780"/>
                    </a:xfrm>
                    <a:prstGeom prst="rect">
                      <a:avLst/>
                    </a:prstGeom>
                  </pic:spPr>
                </pic:pic>
              </a:graphicData>
            </a:graphic>
          </wp:anchor>
        </w:drawing>
      </w:r>
    </w:p>
    <w:p w14:paraId="7703A2F2" w14:textId="77777777" w:rsidR="00E76836" w:rsidRPr="00E76836" w:rsidRDefault="00E76836" w:rsidP="005C4AB8">
      <w:pPr>
        <w:pStyle w:val="Heading3"/>
        <w:rPr>
          <w:color w:val="auto"/>
          <w:lang w:val="en-US"/>
        </w:rPr>
      </w:pPr>
      <w:r w:rsidRPr="00E76836">
        <w:rPr>
          <w:color w:val="auto"/>
          <w:lang w:val="en-US"/>
        </w:rPr>
        <w:lastRenderedPageBreak/>
        <w:t>Individual item scores</w:t>
      </w:r>
    </w:p>
    <w:p w14:paraId="6D623F3C" w14:textId="32C01C0D" w:rsidR="00E231A6" w:rsidRDefault="00E76836" w:rsidP="00E231A6">
      <w:pPr>
        <w:pStyle w:val="Heading4"/>
        <w:numPr>
          <w:ilvl w:val="0"/>
          <w:numId w:val="6"/>
        </w:numPr>
        <w:rPr>
          <w:color w:val="auto"/>
          <w:sz w:val="28"/>
          <w:szCs w:val="28"/>
          <w:lang w:val="en-US"/>
        </w:rPr>
      </w:pPr>
      <w:r w:rsidRPr="00E76836">
        <w:rPr>
          <w:color w:val="auto"/>
          <w:sz w:val="28"/>
          <w:szCs w:val="28"/>
          <w:lang w:val="en-US"/>
        </w:rPr>
        <w:t>Summary Table</w:t>
      </w:r>
    </w:p>
    <w:p w14:paraId="33779C0C" w14:textId="54D3BA90" w:rsidR="00B451A5" w:rsidRDefault="008670E9" w:rsidP="00B451A5">
      <w:pPr>
        <w:pStyle w:val="Heading4"/>
        <w:rPr>
          <w:lang w:val="en-US"/>
        </w:rPr>
      </w:pPr>
      <w:r>
        <w:rPr>
          <w:lang w:val="en-US"/>
        </w:rPr>
        <w:t>Score distribution</w:t>
      </w:r>
    </w:p>
    <w:p w14:paraId="47A1511A" w14:textId="2B3A37A0" w:rsidR="00B451A5" w:rsidRDefault="008670E9" w:rsidP="00B451A5">
      <w:pPr>
        <w:rPr>
          <w:lang w:val="en-US"/>
        </w:rPr>
      </w:pPr>
      <w:r>
        <w:rPr>
          <w:lang w:val="en-US"/>
        </w:rPr>
        <w:t>Baseline</w:t>
      </w:r>
    </w:p>
    <w:tbl>
      <w:tblPr>
        <w:tblW w:w="12860" w:type="dxa"/>
        <w:tblInd w:w="565" w:type="dxa"/>
        <w:tblLook w:val="04A0" w:firstRow="1" w:lastRow="0" w:firstColumn="1" w:lastColumn="0" w:noHBand="0" w:noVBand="1"/>
      </w:tblPr>
      <w:tblGrid>
        <w:gridCol w:w="4300"/>
        <w:gridCol w:w="4720"/>
        <w:gridCol w:w="960"/>
        <w:gridCol w:w="960"/>
        <w:gridCol w:w="960"/>
        <w:gridCol w:w="960"/>
      </w:tblGrid>
      <w:tr w:rsidR="009B26C6" w:rsidRPr="008670E9" w14:paraId="0924385A" w14:textId="77777777" w:rsidTr="007843B4">
        <w:trPr>
          <w:trHeight w:val="288"/>
        </w:trPr>
        <w:tc>
          <w:tcPr>
            <w:tcW w:w="4300" w:type="dxa"/>
            <w:tcBorders>
              <w:top w:val="nil"/>
              <w:left w:val="nil"/>
              <w:bottom w:val="single" w:sz="4" w:space="0" w:color="auto"/>
              <w:right w:val="nil"/>
            </w:tcBorders>
            <w:shd w:val="clear" w:color="auto" w:fill="auto"/>
            <w:noWrap/>
            <w:vAlign w:val="bottom"/>
            <w:hideMark/>
          </w:tcPr>
          <w:p w14:paraId="20239BFB" w14:textId="77777777" w:rsidR="009B26C6" w:rsidRPr="008670E9" w:rsidRDefault="009B26C6" w:rsidP="008670E9">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val="en-US" w:eastAsia="en-ID"/>
                <w14:ligatures w14:val="none"/>
              </w:rPr>
              <w:t>VR12 item</w:t>
            </w:r>
          </w:p>
        </w:tc>
        <w:tc>
          <w:tcPr>
            <w:tcW w:w="4720" w:type="dxa"/>
            <w:tcBorders>
              <w:top w:val="nil"/>
              <w:left w:val="nil"/>
              <w:bottom w:val="single" w:sz="4" w:space="0" w:color="auto"/>
              <w:right w:val="nil"/>
            </w:tcBorders>
            <w:shd w:val="clear" w:color="auto" w:fill="auto"/>
            <w:noWrap/>
            <w:vAlign w:val="bottom"/>
            <w:hideMark/>
          </w:tcPr>
          <w:p w14:paraId="1123A668" w14:textId="77777777" w:rsidR="009B26C6" w:rsidRPr="008670E9" w:rsidRDefault="009B26C6" w:rsidP="008670E9">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Questions</w:t>
            </w:r>
          </w:p>
        </w:tc>
        <w:tc>
          <w:tcPr>
            <w:tcW w:w="960" w:type="dxa"/>
            <w:tcBorders>
              <w:top w:val="nil"/>
              <w:left w:val="nil"/>
              <w:bottom w:val="single" w:sz="4" w:space="0" w:color="auto"/>
              <w:right w:val="nil"/>
            </w:tcBorders>
            <w:shd w:val="clear" w:color="auto" w:fill="auto"/>
            <w:noWrap/>
            <w:vAlign w:val="bottom"/>
            <w:hideMark/>
          </w:tcPr>
          <w:p w14:paraId="2DBA9427" w14:textId="77777777" w:rsidR="009B26C6" w:rsidRPr="008670E9" w:rsidRDefault="009B26C6" w:rsidP="008670E9">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1st Qu.</w:t>
            </w:r>
          </w:p>
        </w:tc>
        <w:tc>
          <w:tcPr>
            <w:tcW w:w="960" w:type="dxa"/>
            <w:tcBorders>
              <w:top w:val="nil"/>
              <w:left w:val="nil"/>
              <w:bottom w:val="single" w:sz="4" w:space="0" w:color="auto"/>
              <w:right w:val="nil"/>
            </w:tcBorders>
            <w:shd w:val="clear" w:color="auto" w:fill="auto"/>
            <w:noWrap/>
            <w:vAlign w:val="bottom"/>
            <w:hideMark/>
          </w:tcPr>
          <w:p w14:paraId="69D25DE1" w14:textId="77777777" w:rsidR="009B26C6" w:rsidRPr="008670E9" w:rsidRDefault="009B26C6" w:rsidP="008670E9">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Mean</w:t>
            </w:r>
          </w:p>
        </w:tc>
        <w:tc>
          <w:tcPr>
            <w:tcW w:w="960" w:type="dxa"/>
            <w:tcBorders>
              <w:top w:val="nil"/>
              <w:left w:val="nil"/>
              <w:bottom w:val="single" w:sz="4" w:space="0" w:color="auto"/>
              <w:right w:val="nil"/>
            </w:tcBorders>
            <w:shd w:val="clear" w:color="auto" w:fill="auto"/>
            <w:noWrap/>
            <w:vAlign w:val="bottom"/>
            <w:hideMark/>
          </w:tcPr>
          <w:p w14:paraId="4668660B" w14:textId="77777777" w:rsidR="009B26C6" w:rsidRPr="008670E9" w:rsidRDefault="009B26C6" w:rsidP="008670E9">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3rd Qu.</w:t>
            </w:r>
          </w:p>
        </w:tc>
        <w:tc>
          <w:tcPr>
            <w:tcW w:w="960" w:type="dxa"/>
            <w:tcBorders>
              <w:top w:val="nil"/>
              <w:left w:val="nil"/>
              <w:bottom w:val="single" w:sz="4" w:space="0" w:color="auto"/>
              <w:right w:val="nil"/>
            </w:tcBorders>
            <w:shd w:val="clear" w:color="auto" w:fill="auto"/>
            <w:noWrap/>
            <w:vAlign w:val="bottom"/>
            <w:hideMark/>
          </w:tcPr>
          <w:p w14:paraId="2E1F7DA7" w14:textId="77777777" w:rsidR="009B26C6" w:rsidRPr="008670E9" w:rsidRDefault="009B26C6" w:rsidP="008670E9">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Missing</w:t>
            </w:r>
          </w:p>
        </w:tc>
      </w:tr>
      <w:tr w:rsidR="009B26C6" w:rsidRPr="008670E9" w14:paraId="58F38048" w14:textId="77777777" w:rsidTr="007843B4">
        <w:trPr>
          <w:trHeight w:val="288"/>
        </w:trPr>
        <w:tc>
          <w:tcPr>
            <w:tcW w:w="4300" w:type="dxa"/>
            <w:tcBorders>
              <w:top w:val="nil"/>
              <w:left w:val="nil"/>
              <w:bottom w:val="single" w:sz="4" w:space="0" w:color="auto"/>
              <w:right w:val="nil"/>
            </w:tcBorders>
            <w:shd w:val="clear" w:color="auto" w:fill="auto"/>
            <w:noWrap/>
            <w:hideMark/>
          </w:tcPr>
          <w:p w14:paraId="4D928F83" w14:textId="77777777" w:rsidR="009B26C6" w:rsidRPr="008670E9" w:rsidRDefault="009B26C6" w:rsidP="008670E9">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General health</w:t>
            </w:r>
          </w:p>
        </w:tc>
        <w:tc>
          <w:tcPr>
            <w:tcW w:w="4720" w:type="dxa"/>
            <w:tcBorders>
              <w:top w:val="nil"/>
              <w:left w:val="nil"/>
              <w:bottom w:val="single" w:sz="4" w:space="0" w:color="auto"/>
              <w:right w:val="nil"/>
            </w:tcBorders>
            <w:shd w:val="clear" w:color="auto" w:fill="auto"/>
            <w:noWrap/>
            <w:hideMark/>
          </w:tcPr>
          <w:p w14:paraId="0A9884FC" w14:textId="77777777" w:rsidR="009B26C6" w:rsidRPr="008670E9" w:rsidRDefault="009B26C6" w:rsidP="008670E9">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val="en-US" w:eastAsia="en-ID"/>
                <w14:ligatures w14:val="none"/>
              </w:rPr>
              <w:t>In general, you would say your health is</w:t>
            </w:r>
          </w:p>
        </w:tc>
        <w:tc>
          <w:tcPr>
            <w:tcW w:w="960" w:type="dxa"/>
            <w:tcBorders>
              <w:top w:val="nil"/>
              <w:left w:val="nil"/>
              <w:bottom w:val="single" w:sz="4" w:space="0" w:color="auto"/>
              <w:right w:val="nil"/>
            </w:tcBorders>
            <w:shd w:val="clear" w:color="auto" w:fill="auto"/>
            <w:noWrap/>
            <w:vAlign w:val="bottom"/>
            <w:hideMark/>
          </w:tcPr>
          <w:p w14:paraId="2ED1A0C8" w14:textId="77777777" w:rsidR="009B26C6" w:rsidRPr="008670E9" w:rsidRDefault="009B26C6" w:rsidP="008670E9">
            <w:pPr>
              <w:spacing w:after="0" w:line="240" w:lineRule="auto"/>
              <w:jc w:val="right"/>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35</w:t>
            </w:r>
          </w:p>
        </w:tc>
        <w:tc>
          <w:tcPr>
            <w:tcW w:w="960" w:type="dxa"/>
            <w:tcBorders>
              <w:top w:val="nil"/>
              <w:left w:val="nil"/>
              <w:bottom w:val="single" w:sz="4" w:space="0" w:color="auto"/>
              <w:right w:val="nil"/>
            </w:tcBorders>
            <w:shd w:val="clear" w:color="auto" w:fill="auto"/>
            <w:noWrap/>
            <w:vAlign w:val="bottom"/>
            <w:hideMark/>
          </w:tcPr>
          <w:p w14:paraId="3B11F292" w14:textId="77777777" w:rsidR="009B26C6" w:rsidRPr="008670E9" w:rsidRDefault="009B26C6" w:rsidP="008670E9">
            <w:pPr>
              <w:spacing w:after="0" w:line="240" w:lineRule="auto"/>
              <w:jc w:val="right"/>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44.88</w:t>
            </w:r>
          </w:p>
        </w:tc>
        <w:tc>
          <w:tcPr>
            <w:tcW w:w="960" w:type="dxa"/>
            <w:tcBorders>
              <w:top w:val="nil"/>
              <w:left w:val="nil"/>
              <w:bottom w:val="single" w:sz="4" w:space="0" w:color="auto"/>
              <w:right w:val="nil"/>
            </w:tcBorders>
            <w:shd w:val="clear" w:color="auto" w:fill="auto"/>
            <w:noWrap/>
            <w:vAlign w:val="bottom"/>
            <w:hideMark/>
          </w:tcPr>
          <w:p w14:paraId="3A93A3AE" w14:textId="77777777" w:rsidR="009B26C6" w:rsidRPr="008670E9" w:rsidRDefault="009B26C6" w:rsidP="008670E9">
            <w:pPr>
              <w:spacing w:after="0" w:line="240" w:lineRule="auto"/>
              <w:jc w:val="right"/>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60</w:t>
            </w:r>
          </w:p>
        </w:tc>
        <w:tc>
          <w:tcPr>
            <w:tcW w:w="960" w:type="dxa"/>
            <w:tcBorders>
              <w:top w:val="nil"/>
              <w:left w:val="nil"/>
              <w:bottom w:val="single" w:sz="4" w:space="0" w:color="auto"/>
              <w:right w:val="nil"/>
            </w:tcBorders>
            <w:shd w:val="clear" w:color="auto" w:fill="auto"/>
            <w:noWrap/>
            <w:vAlign w:val="bottom"/>
            <w:hideMark/>
          </w:tcPr>
          <w:p w14:paraId="4CFB1F7B" w14:textId="77777777" w:rsidR="009B26C6" w:rsidRPr="008670E9" w:rsidRDefault="009B26C6" w:rsidP="008670E9">
            <w:pPr>
              <w:spacing w:after="0" w:line="240" w:lineRule="auto"/>
              <w:jc w:val="right"/>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3</w:t>
            </w:r>
          </w:p>
        </w:tc>
      </w:tr>
      <w:tr w:rsidR="009B26C6" w:rsidRPr="008670E9" w14:paraId="30110202" w14:textId="77777777" w:rsidTr="007843B4">
        <w:trPr>
          <w:trHeight w:val="288"/>
        </w:trPr>
        <w:tc>
          <w:tcPr>
            <w:tcW w:w="4300" w:type="dxa"/>
            <w:tcBorders>
              <w:top w:val="nil"/>
              <w:left w:val="nil"/>
              <w:bottom w:val="single" w:sz="4" w:space="0" w:color="auto"/>
              <w:right w:val="nil"/>
            </w:tcBorders>
            <w:shd w:val="clear" w:color="auto" w:fill="auto"/>
            <w:noWrap/>
            <w:hideMark/>
          </w:tcPr>
          <w:p w14:paraId="108D38C1" w14:textId="77777777" w:rsidR="009B26C6" w:rsidRPr="008670E9" w:rsidRDefault="009B26C6" w:rsidP="008670E9">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w:t>
            </w:r>
            <w:commentRangeStart w:id="60"/>
            <w:commentRangeEnd w:id="60"/>
            <w:r w:rsidR="00EA2911">
              <w:rPr>
                <w:rStyle w:val="CommentReference"/>
              </w:rPr>
              <w:commentReference w:id="60"/>
            </w:r>
          </w:p>
        </w:tc>
        <w:tc>
          <w:tcPr>
            <w:tcW w:w="4720" w:type="dxa"/>
            <w:tcBorders>
              <w:top w:val="nil"/>
              <w:left w:val="nil"/>
              <w:bottom w:val="single" w:sz="4" w:space="0" w:color="auto"/>
              <w:right w:val="nil"/>
            </w:tcBorders>
            <w:shd w:val="clear" w:color="auto" w:fill="auto"/>
            <w:noWrap/>
            <w:hideMark/>
          </w:tcPr>
          <w:p w14:paraId="14C6FB7D" w14:textId="77777777" w:rsidR="009B26C6" w:rsidRPr="008670E9" w:rsidRDefault="009B26C6" w:rsidP="008670E9">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w:t>
            </w:r>
          </w:p>
        </w:tc>
        <w:tc>
          <w:tcPr>
            <w:tcW w:w="960" w:type="dxa"/>
            <w:tcBorders>
              <w:top w:val="nil"/>
              <w:left w:val="nil"/>
              <w:bottom w:val="single" w:sz="4" w:space="0" w:color="auto"/>
              <w:right w:val="nil"/>
            </w:tcBorders>
            <w:shd w:val="clear" w:color="auto" w:fill="auto"/>
            <w:noWrap/>
            <w:vAlign w:val="bottom"/>
            <w:hideMark/>
          </w:tcPr>
          <w:p w14:paraId="00735419" w14:textId="77777777" w:rsidR="009B26C6" w:rsidRPr="008670E9" w:rsidRDefault="009B26C6" w:rsidP="008670E9">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w:t>
            </w:r>
          </w:p>
        </w:tc>
        <w:tc>
          <w:tcPr>
            <w:tcW w:w="960" w:type="dxa"/>
            <w:tcBorders>
              <w:top w:val="nil"/>
              <w:left w:val="nil"/>
              <w:bottom w:val="single" w:sz="4" w:space="0" w:color="auto"/>
              <w:right w:val="nil"/>
            </w:tcBorders>
            <w:shd w:val="clear" w:color="auto" w:fill="auto"/>
            <w:noWrap/>
            <w:vAlign w:val="bottom"/>
            <w:hideMark/>
          </w:tcPr>
          <w:p w14:paraId="636DF129" w14:textId="77777777" w:rsidR="009B26C6" w:rsidRPr="008670E9" w:rsidRDefault="009B26C6" w:rsidP="008670E9">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w:t>
            </w:r>
          </w:p>
        </w:tc>
        <w:tc>
          <w:tcPr>
            <w:tcW w:w="960" w:type="dxa"/>
            <w:tcBorders>
              <w:top w:val="nil"/>
              <w:left w:val="nil"/>
              <w:bottom w:val="single" w:sz="4" w:space="0" w:color="auto"/>
              <w:right w:val="nil"/>
            </w:tcBorders>
            <w:shd w:val="clear" w:color="auto" w:fill="auto"/>
            <w:noWrap/>
            <w:vAlign w:val="bottom"/>
            <w:hideMark/>
          </w:tcPr>
          <w:p w14:paraId="0BC9A6F0" w14:textId="77777777" w:rsidR="009B26C6" w:rsidRPr="008670E9" w:rsidRDefault="009B26C6" w:rsidP="008670E9">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w:t>
            </w:r>
          </w:p>
        </w:tc>
        <w:tc>
          <w:tcPr>
            <w:tcW w:w="960" w:type="dxa"/>
            <w:tcBorders>
              <w:top w:val="nil"/>
              <w:left w:val="nil"/>
              <w:bottom w:val="single" w:sz="4" w:space="0" w:color="auto"/>
              <w:right w:val="nil"/>
            </w:tcBorders>
            <w:shd w:val="clear" w:color="auto" w:fill="auto"/>
            <w:noWrap/>
            <w:vAlign w:val="bottom"/>
            <w:hideMark/>
          </w:tcPr>
          <w:p w14:paraId="5215F97D" w14:textId="77777777" w:rsidR="009B26C6" w:rsidRPr="008670E9" w:rsidRDefault="009B26C6" w:rsidP="008670E9">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w:t>
            </w:r>
          </w:p>
        </w:tc>
      </w:tr>
      <w:tr w:rsidR="009B26C6" w:rsidRPr="008670E9" w14:paraId="2B1AE386" w14:textId="77777777" w:rsidTr="007843B4">
        <w:trPr>
          <w:trHeight w:val="288"/>
        </w:trPr>
        <w:tc>
          <w:tcPr>
            <w:tcW w:w="4300" w:type="dxa"/>
            <w:tcBorders>
              <w:top w:val="nil"/>
              <w:left w:val="nil"/>
              <w:bottom w:val="single" w:sz="4" w:space="0" w:color="auto"/>
              <w:right w:val="nil"/>
            </w:tcBorders>
            <w:shd w:val="clear" w:color="auto" w:fill="auto"/>
            <w:noWrap/>
            <w:vAlign w:val="bottom"/>
            <w:hideMark/>
          </w:tcPr>
          <w:p w14:paraId="1786D927" w14:textId="77777777" w:rsidR="009B26C6" w:rsidRPr="008670E9" w:rsidRDefault="009B26C6" w:rsidP="008670E9">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Physical functioning</w:t>
            </w:r>
          </w:p>
        </w:tc>
        <w:tc>
          <w:tcPr>
            <w:tcW w:w="4720" w:type="dxa"/>
            <w:tcBorders>
              <w:top w:val="nil"/>
              <w:left w:val="nil"/>
              <w:bottom w:val="single" w:sz="4" w:space="0" w:color="auto"/>
              <w:right w:val="nil"/>
            </w:tcBorders>
            <w:shd w:val="clear" w:color="auto" w:fill="auto"/>
            <w:noWrap/>
            <w:vAlign w:val="bottom"/>
            <w:hideMark/>
          </w:tcPr>
          <w:p w14:paraId="2B455927" w14:textId="77777777" w:rsidR="009B26C6" w:rsidRPr="008670E9" w:rsidRDefault="009B26C6" w:rsidP="008670E9">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val="en-US" w:eastAsia="en-ID"/>
                <w14:ligatures w14:val="none"/>
              </w:rPr>
              <w:t xml:space="preserve">  Moderate activities</w:t>
            </w:r>
          </w:p>
        </w:tc>
        <w:tc>
          <w:tcPr>
            <w:tcW w:w="960" w:type="dxa"/>
            <w:tcBorders>
              <w:top w:val="nil"/>
              <w:left w:val="nil"/>
              <w:bottom w:val="single" w:sz="4" w:space="0" w:color="auto"/>
              <w:right w:val="nil"/>
            </w:tcBorders>
            <w:shd w:val="clear" w:color="auto" w:fill="auto"/>
            <w:noWrap/>
            <w:vAlign w:val="bottom"/>
            <w:hideMark/>
          </w:tcPr>
          <w:p w14:paraId="7C38B28B" w14:textId="77777777" w:rsidR="009B26C6" w:rsidRPr="008670E9" w:rsidRDefault="009B26C6" w:rsidP="008670E9">
            <w:pPr>
              <w:spacing w:after="0" w:line="240" w:lineRule="auto"/>
              <w:jc w:val="right"/>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50</w:t>
            </w:r>
          </w:p>
        </w:tc>
        <w:tc>
          <w:tcPr>
            <w:tcW w:w="960" w:type="dxa"/>
            <w:tcBorders>
              <w:top w:val="nil"/>
              <w:left w:val="nil"/>
              <w:bottom w:val="single" w:sz="4" w:space="0" w:color="auto"/>
              <w:right w:val="nil"/>
            </w:tcBorders>
            <w:shd w:val="clear" w:color="auto" w:fill="auto"/>
            <w:noWrap/>
            <w:vAlign w:val="bottom"/>
            <w:hideMark/>
          </w:tcPr>
          <w:p w14:paraId="26267782" w14:textId="77777777" w:rsidR="009B26C6" w:rsidRPr="008670E9" w:rsidRDefault="009B26C6" w:rsidP="008670E9">
            <w:pPr>
              <w:spacing w:after="0" w:line="240" w:lineRule="auto"/>
              <w:jc w:val="right"/>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53.03</w:t>
            </w:r>
          </w:p>
        </w:tc>
        <w:tc>
          <w:tcPr>
            <w:tcW w:w="960" w:type="dxa"/>
            <w:tcBorders>
              <w:top w:val="nil"/>
              <w:left w:val="nil"/>
              <w:bottom w:val="single" w:sz="4" w:space="0" w:color="auto"/>
              <w:right w:val="nil"/>
            </w:tcBorders>
            <w:shd w:val="clear" w:color="auto" w:fill="auto"/>
            <w:noWrap/>
            <w:vAlign w:val="bottom"/>
            <w:hideMark/>
          </w:tcPr>
          <w:p w14:paraId="2CC37731" w14:textId="77777777" w:rsidR="009B26C6" w:rsidRPr="008670E9" w:rsidRDefault="009B26C6" w:rsidP="008670E9">
            <w:pPr>
              <w:spacing w:after="0" w:line="240" w:lineRule="auto"/>
              <w:jc w:val="right"/>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100</w:t>
            </w:r>
          </w:p>
        </w:tc>
        <w:tc>
          <w:tcPr>
            <w:tcW w:w="960" w:type="dxa"/>
            <w:tcBorders>
              <w:top w:val="nil"/>
              <w:left w:val="nil"/>
              <w:bottom w:val="single" w:sz="4" w:space="0" w:color="auto"/>
              <w:right w:val="nil"/>
            </w:tcBorders>
            <w:shd w:val="clear" w:color="auto" w:fill="auto"/>
            <w:noWrap/>
            <w:vAlign w:val="bottom"/>
            <w:hideMark/>
          </w:tcPr>
          <w:p w14:paraId="61C058C8" w14:textId="7F64647A" w:rsidR="009B26C6" w:rsidRPr="008670E9" w:rsidRDefault="009B26C6" w:rsidP="008670E9">
            <w:pPr>
              <w:spacing w:after="0" w:line="240" w:lineRule="auto"/>
              <w:jc w:val="right"/>
              <w:rPr>
                <w:rFonts w:ascii="Aptos Narrow" w:eastAsia="Times New Roman" w:hAnsi="Aptos Narrow" w:cs="Times New Roman"/>
                <w:color w:val="000000"/>
                <w:kern w:val="0"/>
                <w:sz w:val="22"/>
                <w:szCs w:val="22"/>
                <w:lang w:eastAsia="en-ID"/>
                <w14:ligatures w14:val="none"/>
              </w:rPr>
            </w:pPr>
            <w:r>
              <w:rPr>
                <w:rFonts w:ascii="Aptos Narrow" w:eastAsia="Times New Roman" w:hAnsi="Aptos Narrow" w:cs="Times New Roman"/>
                <w:color w:val="000000"/>
                <w:kern w:val="0"/>
                <w:sz w:val="22"/>
                <w:szCs w:val="22"/>
                <w:lang w:eastAsia="en-ID"/>
                <w14:ligatures w14:val="none"/>
              </w:rPr>
              <w:t>4</w:t>
            </w:r>
          </w:p>
        </w:tc>
      </w:tr>
      <w:tr w:rsidR="009B26C6" w:rsidRPr="008670E9" w14:paraId="44E8637A" w14:textId="77777777" w:rsidTr="007843B4">
        <w:trPr>
          <w:trHeight w:val="288"/>
        </w:trPr>
        <w:tc>
          <w:tcPr>
            <w:tcW w:w="4300" w:type="dxa"/>
            <w:tcBorders>
              <w:top w:val="nil"/>
              <w:left w:val="nil"/>
              <w:bottom w:val="single" w:sz="4" w:space="0" w:color="auto"/>
              <w:right w:val="nil"/>
            </w:tcBorders>
            <w:shd w:val="clear" w:color="auto" w:fill="auto"/>
            <w:noWrap/>
            <w:vAlign w:val="bottom"/>
            <w:hideMark/>
          </w:tcPr>
          <w:p w14:paraId="4197509D" w14:textId="77777777" w:rsidR="009B26C6" w:rsidRPr="008670E9" w:rsidRDefault="009B26C6" w:rsidP="008670E9">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w:t>
            </w:r>
          </w:p>
        </w:tc>
        <w:tc>
          <w:tcPr>
            <w:tcW w:w="4720" w:type="dxa"/>
            <w:tcBorders>
              <w:top w:val="nil"/>
              <w:left w:val="nil"/>
              <w:bottom w:val="single" w:sz="4" w:space="0" w:color="auto"/>
              <w:right w:val="nil"/>
            </w:tcBorders>
            <w:shd w:val="clear" w:color="auto" w:fill="auto"/>
            <w:noWrap/>
            <w:vAlign w:val="bottom"/>
            <w:hideMark/>
          </w:tcPr>
          <w:p w14:paraId="64FC7511" w14:textId="77777777" w:rsidR="009B26C6" w:rsidRPr="008670E9" w:rsidRDefault="009B26C6" w:rsidP="008670E9">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w:t>
            </w:r>
          </w:p>
        </w:tc>
        <w:tc>
          <w:tcPr>
            <w:tcW w:w="960" w:type="dxa"/>
            <w:tcBorders>
              <w:top w:val="nil"/>
              <w:left w:val="nil"/>
              <w:bottom w:val="single" w:sz="4" w:space="0" w:color="auto"/>
              <w:right w:val="nil"/>
            </w:tcBorders>
            <w:shd w:val="clear" w:color="auto" w:fill="auto"/>
            <w:noWrap/>
            <w:vAlign w:val="bottom"/>
            <w:hideMark/>
          </w:tcPr>
          <w:p w14:paraId="489BFB54" w14:textId="77777777" w:rsidR="009B26C6" w:rsidRPr="008670E9" w:rsidRDefault="009B26C6" w:rsidP="008670E9">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w:t>
            </w:r>
          </w:p>
        </w:tc>
        <w:tc>
          <w:tcPr>
            <w:tcW w:w="960" w:type="dxa"/>
            <w:tcBorders>
              <w:top w:val="nil"/>
              <w:left w:val="nil"/>
              <w:bottom w:val="single" w:sz="4" w:space="0" w:color="auto"/>
              <w:right w:val="nil"/>
            </w:tcBorders>
            <w:shd w:val="clear" w:color="auto" w:fill="auto"/>
            <w:noWrap/>
            <w:vAlign w:val="bottom"/>
            <w:hideMark/>
          </w:tcPr>
          <w:p w14:paraId="2305B23D" w14:textId="77777777" w:rsidR="009B26C6" w:rsidRPr="008670E9" w:rsidRDefault="009B26C6" w:rsidP="008670E9">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w:t>
            </w:r>
          </w:p>
        </w:tc>
        <w:tc>
          <w:tcPr>
            <w:tcW w:w="960" w:type="dxa"/>
            <w:tcBorders>
              <w:top w:val="nil"/>
              <w:left w:val="nil"/>
              <w:bottom w:val="single" w:sz="4" w:space="0" w:color="auto"/>
              <w:right w:val="nil"/>
            </w:tcBorders>
            <w:shd w:val="clear" w:color="auto" w:fill="auto"/>
            <w:noWrap/>
            <w:vAlign w:val="bottom"/>
            <w:hideMark/>
          </w:tcPr>
          <w:p w14:paraId="2C939724" w14:textId="77777777" w:rsidR="009B26C6" w:rsidRPr="008670E9" w:rsidRDefault="009B26C6" w:rsidP="008670E9">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w:t>
            </w:r>
          </w:p>
        </w:tc>
        <w:tc>
          <w:tcPr>
            <w:tcW w:w="960" w:type="dxa"/>
            <w:tcBorders>
              <w:top w:val="nil"/>
              <w:left w:val="nil"/>
              <w:bottom w:val="single" w:sz="4" w:space="0" w:color="auto"/>
              <w:right w:val="nil"/>
            </w:tcBorders>
            <w:shd w:val="clear" w:color="auto" w:fill="auto"/>
            <w:noWrap/>
            <w:vAlign w:val="bottom"/>
            <w:hideMark/>
          </w:tcPr>
          <w:p w14:paraId="351A16C5" w14:textId="77777777" w:rsidR="009B26C6" w:rsidRPr="008670E9" w:rsidRDefault="009B26C6" w:rsidP="008670E9">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w:t>
            </w:r>
          </w:p>
        </w:tc>
      </w:tr>
      <w:tr w:rsidR="009B26C6" w:rsidRPr="008670E9" w14:paraId="5D0D62F7" w14:textId="77777777" w:rsidTr="007843B4">
        <w:trPr>
          <w:trHeight w:val="288"/>
        </w:trPr>
        <w:tc>
          <w:tcPr>
            <w:tcW w:w="4300" w:type="dxa"/>
            <w:tcBorders>
              <w:top w:val="nil"/>
              <w:left w:val="nil"/>
              <w:bottom w:val="single" w:sz="4" w:space="0" w:color="auto"/>
              <w:right w:val="nil"/>
            </w:tcBorders>
            <w:shd w:val="clear" w:color="auto" w:fill="auto"/>
            <w:noWrap/>
            <w:vAlign w:val="bottom"/>
            <w:hideMark/>
          </w:tcPr>
          <w:p w14:paraId="223D05FB" w14:textId="77777777" w:rsidR="009B26C6" w:rsidRPr="008670E9" w:rsidRDefault="009B26C6" w:rsidP="008670E9">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w:t>
            </w:r>
          </w:p>
        </w:tc>
        <w:tc>
          <w:tcPr>
            <w:tcW w:w="4720" w:type="dxa"/>
            <w:tcBorders>
              <w:top w:val="nil"/>
              <w:left w:val="nil"/>
              <w:bottom w:val="single" w:sz="4" w:space="0" w:color="auto"/>
              <w:right w:val="nil"/>
            </w:tcBorders>
            <w:shd w:val="clear" w:color="auto" w:fill="auto"/>
            <w:noWrap/>
            <w:vAlign w:val="bottom"/>
            <w:hideMark/>
          </w:tcPr>
          <w:p w14:paraId="1A1B2CAD" w14:textId="77777777" w:rsidR="009B26C6" w:rsidRPr="008670E9" w:rsidRDefault="009B26C6" w:rsidP="008670E9">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val="en-US" w:eastAsia="en-ID"/>
                <w14:ligatures w14:val="none"/>
              </w:rPr>
              <w:t>Climbing several flights of stairs</w:t>
            </w:r>
          </w:p>
        </w:tc>
        <w:tc>
          <w:tcPr>
            <w:tcW w:w="960" w:type="dxa"/>
            <w:tcBorders>
              <w:top w:val="nil"/>
              <w:left w:val="nil"/>
              <w:bottom w:val="single" w:sz="4" w:space="0" w:color="auto"/>
              <w:right w:val="nil"/>
            </w:tcBorders>
            <w:shd w:val="clear" w:color="auto" w:fill="auto"/>
            <w:noWrap/>
            <w:vAlign w:val="bottom"/>
            <w:hideMark/>
          </w:tcPr>
          <w:p w14:paraId="1A1DF9B6" w14:textId="77777777" w:rsidR="009B26C6" w:rsidRPr="008670E9" w:rsidRDefault="009B26C6" w:rsidP="008670E9">
            <w:pPr>
              <w:spacing w:after="0" w:line="240" w:lineRule="auto"/>
              <w:jc w:val="right"/>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50</w:t>
            </w:r>
          </w:p>
        </w:tc>
        <w:tc>
          <w:tcPr>
            <w:tcW w:w="960" w:type="dxa"/>
            <w:tcBorders>
              <w:top w:val="nil"/>
              <w:left w:val="nil"/>
              <w:bottom w:val="single" w:sz="4" w:space="0" w:color="auto"/>
              <w:right w:val="nil"/>
            </w:tcBorders>
            <w:shd w:val="clear" w:color="auto" w:fill="auto"/>
            <w:noWrap/>
            <w:vAlign w:val="bottom"/>
            <w:hideMark/>
          </w:tcPr>
          <w:p w14:paraId="0B0173EB" w14:textId="77777777" w:rsidR="009B26C6" w:rsidRPr="008670E9" w:rsidRDefault="009B26C6" w:rsidP="008670E9">
            <w:pPr>
              <w:spacing w:after="0" w:line="240" w:lineRule="auto"/>
              <w:jc w:val="right"/>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53.03</w:t>
            </w:r>
          </w:p>
        </w:tc>
        <w:tc>
          <w:tcPr>
            <w:tcW w:w="960" w:type="dxa"/>
            <w:tcBorders>
              <w:top w:val="nil"/>
              <w:left w:val="nil"/>
              <w:bottom w:val="single" w:sz="4" w:space="0" w:color="auto"/>
              <w:right w:val="nil"/>
            </w:tcBorders>
            <w:shd w:val="clear" w:color="auto" w:fill="auto"/>
            <w:noWrap/>
            <w:vAlign w:val="bottom"/>
            <w:hideMark/>
          </w:tcPr>
          <w:p w14:paraId="51C8A5B5" w14:textId="77777777" w:rsidR="009B26C6" w:rsidRPr="008670E9" w:rsidRDefault="009B26C6" w:rsidP="008670E9">
            <w:pPr>
              <w:spacing w:after="0" w:line="240" w:lineRule="auto"/>
              <w:jc w:val="right"/>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100</w:t>
            </w:r>
          </w:p>
        </w:tc>
        <w:tc>
          <w:tcPr>
            <w:tcW w:w="960" w:type="dxa"/>
            <w:tcBorders>
              <w:top w:val="nil"/>
              <w:left w:val="nil"/>
              <w:bottom w:val="single" w:sz="4" w:space="0" w:color="auto"/>
              <w:right w:val="nil"/>
            </w:tcBorders>
            <w:shd w:val="clear" w:color="auto" w:fill="auto"/>
            <w:noWrap/>
            <w:vAlign w:val="bottom"/>
            <w:hideMark/>
          </w:tcPr>
          <w:p w14:paraId="1989F875" w14:textId="77777777" w:rsidR="009B26C6" w:rsidRPr="008670E9" w:rsidRDefault="009B26C6" w:rsidP="008670E9">
            <w:pPr>
              <w:spacing w:after="0" w:line="240" w:lineRule="auto"/>
              <w:jc w:val="right"/>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3</w:t>
            </w:r>
          </w:p>
        </w:tc>
      </w:tr>
      <w:tr w:rsidR="009B26C6" w:rsidRPr="008670E9" w14:paraId="063E1D65" w14:textId="77777777" w:rsidTr="007843B4">
        <w:trPr>
          <w:trHeight w:val="288"/>
        </w:trPr>
        <w:tc>
          <w:tcPr>
            <w:tcW w:w="4300" w:type="dxa"/>
            <w:tcBorders>
              <w:top w:val="nil"/>
              <w:left w:val="nil"/>
              <w:bottom w:val="single" w:sz="4" w:space="0" w:color="auto"/>
              <w:right w:val="nil"/>
            </w:tcBorders>
            <w:shd w:val="clear" w:color="auto" w:fill="auto"/>
            <w:noWrap/>
            <w:vAlign w:val="bottom"/>
            <w:hideMark/>
          </w:tcPr>
          <w:p w14:paraId="659A7BFD" w14:textId="77777777" w:rsidR="009B26C6" w:rsidRPr="008670E9" w:rsidRDefault="009B26C6" w:rsidP="008670E9">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w:t>
            </w:r>
          </w:p>
        </w:tc>
        <w:tc>
          <w:tcPr>
            <w:tcW w:w="4720" w:type="dxa"/>
            <w:tcBorders>
              <w:top w:val="nil"/>
              <w:left w:val="nil"/>
              <w:bottom w:val="single" w:sz="4" w:space="0" w:color="auto"/>
              <w:right w:val="nil"/>
            </w:tcBorders>
            <w:shd w:val="clear" w:color="auto" w:fill="auto"/>
            <w:noWrap/>
            <w:vAlign w:val="bottom"/>
            <w:hideMark/>
          </w:tcPr>
          <w:p w14:paraId="72938614" w14:textId="77777777" w:rsidR="009B26C6" w:rsidRPr="008670E9" w:rsidRDefault="009B26C6" w:rsidP="008670E9">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w:t>
            </w:r>
          </w:p>
        </w:tc>
        <w:tc>
          <w:tcPr>
            <w:tcW w:w="960" w:type="dxa"/>
            <w:tcBorders>
              <w:top w:val="nil"/>
              <w:left w:val="nil"/>
              <w:bottom w:val="single" w:sz="4" w:space="0" w:color="auto"/>
              <w:right w:val="nil"/>
            </w:tcBorders>
            <w:shd w:val="clear" w:color="auto" w:fill="auto"/>
            <w:noWrap/>
            <w:vAlign w:val="bottom"/>
            <w:hideMark/>
          </w:tcPr>
          <w:p w14:paraId="2BDD4DAA" w14:textId="77777777" w:rsidR="009B26C6" w:rsidRPr="008670E9" w:rsidRDefault="009B26C6" w:rsidP="008670E9">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w:t>
            </w:r>
          </w:p>
        </w:tc>
        <w:tc>
          <w:tcPr>
            <w:tcW w:w="960" w:type="dxa"/>
            <w:tcBorders>
              <w:top w:val="nil"/>
              <w:left w:val="nil"/>
              <w:bottom w:val="single" w:sz="4" w:space="0" w:color="auto"/>
              <w:right w:val="nil"/>
            </w:tcBorders>
            <w:shd w:val="clear" w:color="auto" w:fill="auto"/>
            <w:noWrap/>
            <w:vAlign w:val="bottom"/>
            <w:hideMark/>
          </w:tcPr>
          <w:p w14:paraId="63F94AA6" w14:textId="77777777" w:rsidR="009B26C6" w:rsidRPr="008670E9" w:rsidRDefault="009B26C6" w:rsidP="008670E9">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w:t>
            </w:r>
          </w:p>
        </w:tc>
        <w:tc>
          <w:tcPr>
            <w:tcW w:w="960" w:type="dxa"/>
            <w:tcBorders>
              <w:top w:val="nil"/>
              <w:left w:val="nil"/>
              <w:bottom w:val="single" w:sz="4" w:space="0" w:color="auto"/>
              <w:right w:val="nil"/>
            </w:tcBorders>
            <w:shd w:val="clear" w:color="auto" w:fill="auto"/>
            <w:noWrap/>
            <w:vAlign w:val="bottom"/>
            <w:hideMark/>
          </w:tcPr>
          <w:p w14:paraId="6DB19E9D" w14:textId="77777777" w:rsidR="009B26C6" w:rsidRPr="008670E9" w:rsidRDefault="009B26C6" w:rsidP="008670E9">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w:t>
            </w:r>
          </w:p>
        </w:tc>
        <w:tc>
          <w:tcPr>
            <w:tcW w:w="960" w:type="dxa"/>
            <w:tcBorders>
              <w:top w:val="nil"/>
              <w:left w:val="nil"/>
              <w:bottom w:val="single" w:sz="4" w:space="0" w:color="auto"/>
              <w:right w:val="nil"/>
            </w:tcBorders>
            <w:shd w:val="clear" w:color="auto" w:fill="auto"/>
            <w:noWrap/>
            <w:vAlign w:val="bottom"/>
            <w:hideMark/>
          </w:tcPr>
          <w:p w14:paraId="521EE4D8" w14:textId="77777777" w:rsidR="009B26C6" w:rsidRPr="008670E9" w:rsidRDefault="009B26C6" w:rsidP="008670E9">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w:t>
            </w:r>
          </w:p>
        </w:tc>
      </w:tr>
      <w:tr w:rsidR="009B26C6" w:rsidRPr="008670E9" w14:paraId="5B205BA4" w14:textId="77777777" w:rsidTr="007843B4">
        <w:trPr>
          <w:trHeight w:val="288"/>
        </w:trPr>
        <w:tc>
          <w:tcPr>
            <w:tcW w:w="4300" w:type="dxa"/>
            <w:tcBorders>
              <w:top w:val="nil"/>
              <w:left w:val="nil"/>
              <w:bottom w:val="single" w:sz="4" w:space="0" w:color="auto"/>
              <w:right w:val="nil"/>
            </w:tcBorders>
            <w:shd w:val="clear" w:color="auto" w:fill="auto"/>
            <w:noWrap/>
            <w:vAlign w:val="bottom"/>
            <w:hideMark/>
          </w:tcPr>
          <w:p w14:paraId="17FA66E3" w14:textId="77777777" w:rsidR="009B26C6" w:rsidRPr="008670E9" w:rsidRDefault="009B26C6" w:rsidP="008670E9">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Role Limitations because of Physical Problems</w:t>
            </w:r>
          </w:p>
        </w:tc>
        <w:tc>
          <w:tcPr>
            <w:tcW w:w="4720" w:type="dxa"/>
            <w:tcBorders>
              <w:top w:val="nil"/>
              <w:left w:val="nil"/>
              <w:bottom w:val="single" w:sz="4" w:space="0" w:color="auto"/>
              <w:right w:val="nil"/>
            </w:tcBorders>
            <w:shd w:val="clear" w:color="auto" w:fill="auto"/>
            <w:noWrap/>
            <w:vAlign w:val="bottom"/>
            <w:hideMark/>
          </w:tcPr>
          <w:p w14:paraId="7C49D8F8" w14:textId="77777777" w:rsidR="009B26C6" w:rsidRPr="008670E9" w:rsidRDefault="009B26C6" w:rsidP="008670E9">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val="en-US" w:eastAsia="en-ID"/>
                <w14:ligatures w14:val="none"/>
              </w:rPr>
              <w:t>Accomplished less than you would like</w:t>
            </w:r>
          </w:p>
        </w:tc>
        <w:tc>
          <w:tcPr>
            <w:tcW w:w="960" w:type="dxa"/>
            <w:tcBorders>
              <w:top w:val="nil"/>
              <w:left w:val="nil"/>
              <w:bottom w:val="single" w:sz="4" w:space="0" w:color="auto"/>
              <w:right w:val="nil"/>
            </w:tcBorders>
            <w:shd w:val="clear" w:color="auto" w:fill="auto"/>
            <w:noWrap/>
            <w:vAlign w:val="bottom"/>
            <w:hideMark/>
          </w:tcPr>
          <w:p w14:paraId="1D9CF4D0" w14:textId="77777777" w:rsidR="009B26C6" w:rsidRPr="008670E9" w:rsidRDefault="009B26C6" w:rsidP="008670E9">
            <w:pPr>
              <w:spacing w:after="0" w:line="240" w:lineRule="auto"/>
              <w:jc w:val="right"/>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25</w:t>
            </w:r>
          </w:p>
        </w:tc>
        <w:tc>
          <w:tcPr>
            <w:tcW w:w="960" w:type="dxa"/>
            <w:tcBorders>
              <w:top w:val="nil"/>
              <w:left w:val="nil"/>
              <w:bottom w:val="single" w:sz="4" w:space="0" w:color="auto"/>
              <w:right w:val="nil"/>
            </w:tcBorders>
            <w:shd w:val="clear" w:color="auto" w:fill="auto"/>
            <w:noWrap/>
            <w:vAlign w:val="bottom"/>
            <w:hideMark/>
          </w:tcPr>
          <w:p w14:paraId="29688F2E" w14:textId="77777777" w:rsidR="009B26C6" w:rsidRPr="008670E9" w:rsidRDefault="009B26C6" w:rsidP="008670E9">
            <w:pPr>
              <w:spacing w:after="0" w:line="240" w:lineRule="auto"/>
              <w:jc w:val="right"/>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45.91</w:t>
            </w:r>
          </w:p>
        </w:tc>
        <w:tc>
          <w:tcPr>
            <w:tcW w:w="960" w:type="dxa"/>
            <w:tcBorders>
              <w:top w:val="nil"/>
              <w:left w:val="nil"/>
              <w:bottom w:val="single" w:sz="4" w:space="0" w:color="auto"/>
              <w:right w:val="nil"/>
            </w:tcBorders>
            <w:shd w:val="clear" w:color="auto" w:fill="auto"/>
            <w:noWrap/>
            <w:vAlign w:val="bottom"/>
            <w:hideMark/>
          </w:tcPr>
          <w:p w14:paraId="2B49935B" w14:textId="77777777" w:rsidR="009B26C6" w:rsidRPr="008670E9" w:rsidRDefault="009B26C6" w:rsidP="008670E9">
            <w:pPr>
              <w:spacing w:after="0" w:line="240" w:lineRule="auto"/>
              <w:jc w:val="right"/>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75</w:t>
            </w:r>
          </w:p>
        </w:tc>
        <w:tc>
          <w:tcPr>
            <w:tcW w:w="960" w:type="dxa"/>
            <w:tcBorders>
              <w:top w:val="nil"/>
              <w:left w:val="nil"/>
              <w:bottom w:val="single" w:sz="4" w:space="0" w:color="auto"/>
              <w:right w:val="nil"/>
            </w:tcBorders>
            <w:shd w:val="clear" w:color="auto" w:fill="auto"/>
            <w:noWrap/>
            <w:vAlign w:val="bottom"/>
            <w:hideMark/>
          </w:tcPr>
          <w:p w14:paraId="40A6D403" w14:textId="77777777" w:rsidR="009B26C6" w:rsidRPr="008670E9" w:rsidRDefault="009B26C6" w:rsidP="008670E9">
            <w:pPr>
              <w:spacing w:after="0" w:line="240" w:lineRule="auto"/>
              <w:jc w:val="right"/>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3</w:t>
            </w:r>
          </w:p>
        </w:tc>
      </w:tr>
      <w:tr w:rsidR="009B26C6" w:rsidRPr="008670E9" w14:paraId="0F7460E0" w14:textId="77777777" w:rsidTr="007843B4">
        <w:trPr>
          <w:trHeight w:val="288"/>
        </w:trPr>
        <w:tc>
          <w:tcPr>
            <w:tcW w:w="4300" w:type="dxa"/>
            <w:tcBorders>
              <w:top w:val="nil"/>
              <w:left w:val="nil"/>
              <w:bottom w:val="single" w:sz="4" w:space="0" w:color="auto"/>
              <w:right w:val="nil"/>
            </w:tcBorders>
            <w:shd w:val="clear" w:color="auto" w:fill="auto"/>
            <w:noWrap/>
            <w:vAlign w:val="bottom"/>
            <w:hideMark/>
          </w:tcPr>
          <w:p w14:paraId="036899A5" w14:textId="77777777" w:rsidR="009B26C6" w:rsidRPr="008670E9" w:rsidRDefault="009B26C6" w:rsidP="008670E9">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val="en-US" w:eastAsia="en-ID"/>
                <w14:ligatures w14:val="none"/>
              </w:rPr>
              <w:t> </w:t>
            </w:r>
          </w:p>
        </w:tc>
        <w:tc>
          <w:tcPr>
            <w:tcW w:w="4720" w:type="dxa"/>
            <w:tcBorders>
              <w:top w:val="nil"/>
              <w:left w:val="nil"/>
              <w:bottom w:val="single" w:sz="4" w:space="0" w:color="auto"/>
              <w:right w:val="nil"/>
            </w:tcBorders>
            <w:shd w:val="clear" w:color="auto" w:fill="auto"/>
            <w:noWrap/>
            <w:vAlign w:val="bottom"/>
            <w:hideMark/>
          </w:tcPr>
          <w:p w14:paraId="5EDAF41B" w14:textId="77777777" w:rsidR="009B26C6" w:rsidRPr="008670E9" w:rsidRDefault="009B26C6" w:rsidP="008670E9">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w:t>
            </w:r>
          </w:p>
        </w:tc>
        <w:tc>
          <w:tcPr>
            <w:tcW w:w="960" w:type="dxa"/>
            <w:tcBorders>
              <w:top w:val="nil"/>
              <w:left w:val="nil"/>
              <w:bottom w:val="single" w:sz="4" w:space="0" w:color="auto"/>
              <w:right w:val="nil"/>
            </w:tcBorders>
            <w:shd w:val="clear" w:color="auto" w:fill="auto"/>
            <w:noWrap/>
            <w:vAlign w:val="bottom"/>
            <w:hideMark/>
          </w:tcPr>
          <w:p w14:paraId="569908F6" w14:textId="77777777" w:rsidR="009B26C6" w:rsidRPr="008670E9" w:rsidRDefault="009B26C6" w:rsidP="008670E9">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w:t>
            </w:r>
          </w:p>
        </w:tc>
        <w:tc>
          <w:tcPr>
            <w:tcW w:w="960" w:type="dxa"/>
            <w:tcBorders>
              <w:top w:val="nil"/>
              <w:left w:val="nil"/>
              <w:bottom w:val="single" w:sz="4" w:space="0" w:color="auto"/>
              <w:right w:val="nil"/>
            </w:tcBorders>
            <w:shd w:val="clear" w:color="auto" w:fill="auto"/>
            <w:noWrap/>
            <w:vAlign w:val="bottom"/>
            <w:hideMark/>
          </w:tcPr>
          <w:p w14:paraId="47F9A593" w14:textId="77777777" w:rsidR="009B26C6" w:rsidRPr="008670E9" w:rsidRDefault="009B26C6" w:rsidP="008670E9">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w:t>
            </w:r>
          </w:p>
        </w:tc>
        <w:tc>
          <w:tcPr>
            <w:tcW w:w="960" w:type="dxa"/>
            <w:tcBorders>
              <w:top w:val="nil"/>
              <w:left w:val="nil"/>
              <w:bottom w:val="single" w:sz="4" w:space="0" w:color="auto"/>
              <w:right w:val="nil"/>
            </w:tcBorders>
            <w:shd w:val="clear" w:color="auto" w:fill="auto"/>
            <w:noWrap/>
            <w:vAlign w:val="bottom"/>
            <w:hideMark/>
          </w:tcPr>
          <w:p w14:paraId="4F51DAEF" w14:textId="77777777" w:rsidR="009B26C6" w:rsidRPr="008670E9" w:rsidRDefault="009B26C6" w:rsidP="008670E9">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w:t>
            </w:r>
          </w:p>
        </w:tc>
        <w:tc>
          <w:tcPr>
            <w:tcW w:w="960" w:type="dxa"/>
            <w:tcBorders>
              <w:top w:val="nil"/>
              <w:left w:val="nil"/>
              <w:bottom w:val="single" w:sz="4" w:space="0" w:color="auto"/>
              <w:right w:val="nil"/>
            </w:tcBorders>
            <w:shd w:val="clear" w:color="auto" w:fill="auto"/>
            <w:noWrap/>
            <w:vAlign w:val="bottom"/>
            <w:hideMark/>
          </w:tcPr>
          <w:p w14:paraId="1248D732" w14:textId="77777777" w:rsidR="009B26C6" w:rsidRPr="008670E9" w:rsidRDefault="009B26C6" w:rsidP="008670E9">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w:t>
            </w:r>
          </w:p>
        </w:tc>
      </w:tr>
      <w:tr w:rsidR="009B26C6" w:rsidRPr="008670E9" w14:paraId="5E5B94BB" w14:textId="77777777" w:rsidTr="007843B4">
        <w:trPr>
          <w:trHeight w:val="288"/>
        </w:trPr>
        <w:tc>
          <w:tcPr>
            <w:tcW w:w="4300" w:type="dxa"/>
            <w:tcBorders>
              <w:top w:val="nil"/>
              <w:left w:val="nil"/>
              <w:bottom w:val="single" w:sz="4" w:space="0" w:color="auto"/>
              <w:right w:val="nil"/>
            </w:tcBorders>
            <w:shd w:val="clear" w:color="auto" w:fill="auto"/>
            <w:noWrap/>
            <w:vAlign w:val="bottom"/>
            <w:hideMark/>
          </w:tcPr>
          <w:p w14:paraId="7EB51E54" w14:textId="77777777" w:rsidR="009B26C6" w:rsidRPr="008670E9" w:rsidRDefault="009B26C6" w:rsidP="008670E9">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w:t>
            </w:r>
          </w:p>
        </w:tc>
        <w:tc>
          <w:tcPr>
            <w:tcW w:w="4720" w:type="dxa"/>
            <w:tcBorders>
              <w:top w:val="nil"/>
              <w:left w:val="nil"/>
              <w:bottom w:val="single" w:sz="4" w:space="0" w:color="auto"/>
              <w:right w:val="nil"/>
            </w:tcBorders>
            <w:shd w:val="clear" w:color="auto" w:fill="auto"/>
            <w:noWrap/>
            <w:vAlign w:val="bottom"/>
            <w:hideMark/>
          </w:tcPr>
          <w:p w14:paraId="05597C1F" w14:textId="77777777" w:rsidR="009B26C6" w:rsidRPr="008670E9" w:rsidRDefault="009B26C6" w:rsidP="008670E9">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val="en-US" w:eastAsia="en-ID"/>
                <w14:ligatures w14:val="none"/>
              </w:rPr>
              <w:t>Limited in the kind of work or activities</w:t>
            </w:r>
          </w:p>
        </w:tc>
        <w:tc>
          <w:tcPr>
            <w:tcW w:w="960" w:type="dxa"/>
            <w:tcBorders>
              <w:top w:val="nil"/>
              <w:left w:val="nil"/>
              <w:bottom w:val="single" w:sz="4" w:space="0" w:color="auto"/>
              <w:right w:val="nil"/>
            </w:tcBorders>
            <w:shd w:val="clear" w:color="auto" w:fill="auto"/>
            <w:noWrap/>
            <w:vAlign w:val="bottom"/>
            <w:hideMark/>
          </w:tcPr>
          <w:p w14:paraId="19E85377" w14:textId="77777777" w:rsidR="009B26C6" w:rsidRPr="008670E9" w:rsidRDefault="009B26C6" w:rsidP="008670E9">
            <w:pPr>
              <w:spacing w:after="0" w:line="240" w:lineRule="auto"/>
              <w:jc w:val="right"/>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25</w:t>
            </w:r>
          </w:p>
        </w:tc>
        <w:tc>
          <w:tcPr>
            <w:tcW w:w="960" w:type="dxa"/>
            <w:tcBorders>
              <w:top w:val="nil"/>
              <w:left w:val="nil"/>
              <w:bottom w:val="single" w:sz="4" w:space="0" w:color="auto"/>
              <w:right w:val="nil"/>
            </w:tcBorders>
            <w:shd w:val="clear" w:color="auto" w:fill="auto"/>
            <w:noWrap/>
            <w:vAlign w:val="bottom"/>
            <w:hideMark/>
          </w:tcPr>
          <w:p w14:paraId="00D6BE2C" w14:textId="77777777" w:rsidR="009B26C6" w:rsidRPr="008670E9" w:rsidRDefault="009B26C6" w:rsidP="008670E9">
            <w:pPr>
              <w:spacing w:after="0" w:line="240" w:lineRule="auto"/>
              <w:jc w:val="right"/>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48.64</w:t>
            </w:r>
          </w:p>
        </w:tc>
        <w:tc>
          <w:tcPr>
            <w:tcW w:w="960" w:type="dxa"/>
            <w:tcBorders>
              <w:top w:val="nil"/>
              <w:left w:val="nil"/>
              <w:bottom w:val="single" w:sz="4" w:space="0" w:color="auto"/>
              <w:right w:val="nil"/>
            </w:tcBorders>
            <w:shd w:val="clear" w:color="auto" w:fill="auto"/>
            <w:noWrap/>
            <w:vAlign w:val="bottom"/>
            <w:hideMark/>
          </w:tcPr>
          <w:p w14:paraId="494A4B77" w14:textId="77777777" w:rsidR="009B26C6" w:rsidRPr="008670E9" w:rsidRDefault="009B26C6" w:rsidP="008670E9">
            <w:pPr>
              <w:spacing w:after="0" w:line="240" w:lineRule="auto"/>
              <w:jc w:val="right"/>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75</w:t>
            </w:r>
          </w:p>
        </w:tc>
        <w:tc>
          <w:tcPr>
            <w:tcW w:w="960" w:type="dxa"/>
            <w:tcBorders>
              <w:top w:val="nil"/>
              <w:left w:val="nil"/>
              <w:bottom w:val="single" w:sz="4" w:space="0" w:color="auto"/>
              <w:right w:val="nil"/>
            </w:tcBorders>
            <w:shd w:val="clear" w:color="auto" w:fill="auto"/>
            <w:noWrap/>
            <w:vAlign w:val="bottom"/>
            <w:hideMark/>
          </w:tcPr>
          <w:p w14:paraId="423DF7E3" w14:textId="77777777" w:rsidR="009B26C6" w:rsidRPr="008670E9" w:rsidRDefault="009B26C6" w:rsidP="008670E9">
            <w:pPr>
              <w:spacing w:after="0" w:line="240" w:lineRule="auto"/>
              <w:jc w:val="right"/>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3</w:t>
            </w:r>
          </w:p>
        </w:tc>
      </w:tr>
      <w:tr w:rsidR="009B26C6" w:rsidRPr="008670E9" w14:paraId="149A7581" w14:textId="77777777" w:rsidTr="007843B4">
        <w:trPr>
          <w:trHeight w:val="288"/>
        </w:trPr>
        <w:tc>
          <w:tcPr>
            <w:tcW w:w="4300" w:type="dxa"/>
            <w:tcBorders>
              <w:top w:val="nil"/>
              <w:left w:val="nil"/>
              <w:bottom w:val="single" w:sz="4" w:space="0" w:color="auto"/>
              <w:right w:val="nil"/>
            </w:tcBorders>
            <w:shd w:val="clear" w:color="auto" w:fill="auto"/>
            <w:noWrap/>
            <w:vAlign w:val="bottom"/>
            <w:hideMark/>
          </w:tcPr>
          <w:p w14:paraId="7A65BEE5" w14:textId="77777777" w:rsidR="009B26C6" w:rsidRPr="008670E9" w:rsidRDefault="009B26C6" w:rsidP="008670E9">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w:t>
            </w:r>
          </w:p>
        </w:tc>
        <w:tc>
          <w:tcPr>
            <w:tcW w:w="4720" w:type="dxa"/>
            <w:tcBorders>
              <w:top w:val="nil"/>
              <w:left w:val="nil"/>
              <w:bottom w:val="single" w:sz="4" w:space="0" w:color="auto"/>
              <w:right w:val="nil"/>
            </w:tcBorders>
            <w:shd w:val="clear" w:color="auto" w:fill="auto"/>
            <w:noWrap/>
            <w:vAlign w:val="bottom"/>
            <w:hideMark/>
          </w:tcPr>
          <w:p w14:paraId="2C5945C9" w14:textId="77777777" w:rsidR="009B26C6" w:rsidRPr="008670E9" w:rsidRDefault="009B26C6" w:rsidP="008670E9">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w:t>
            </w:r>
          </w:p>
        </w:tc>
        <w:tc>
          <w:tcPr>
            <w:tcW w:w="960" w:type="dxa"/>
            <w:tcBorders>
              <w:top w:val="nil"/>
              <w:left w:val="nil"/>
              <w:bottom w:val="single" w:sz="4" w:space="0" w:color="auto"/>
              <w:right w:val="nil"/>
            </w:tcBorders>
            <w:shd w:val="clear" w:color="auto" w:fill="auto"/>
            <w:noWrap/>
            <w:vAlign w:val="bottom"/>
            <w:hideMark/>
          </w:tcPr>
          <w:p w14:paraId="3D643913" w14:textId="77777777" w:rsidR="009B26C6" w:rsidRPr="008670E9" w:rsidRDefault="009B26C6" w:rsidP="008670E9">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w:t>
            </w:r>
          </w:p>
        </w:tc>
        <w:tc>
          <w:tcPr>
            <w:tcW w:w="960" w:type="dxa"/>
            <w:tcBorders>
              <w:top w:val="nil"/>
              <w:left w:val="nil"/>
              <w:bottom w:val="single" w:sz="4" w:space="0" w:color="auto"/>
              <w:right w:val="nil"/>
            </w:tcBorders>
            <w:shd w:val="clear" w:color="auto" w:fill="auto"/>
            <w:noWrap/>
            <w:vAlign w:val="bottom"/>
            <w:hideMark/>
          </w:tcPr>
          <w:p w14:paraId="48EE572F" w14:textId="77777777" w:rsidR="009B26C6" w:rsidRPr="008670E9" w:rsidRDefault="009B26C6" w:rsidP="008670E9">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w:t>
            </w:r>
          </w:p>
        </w:tc>
        <w:tc>
          <w:tcPr>
            <w:tcW w:w="960" w:type="dxa"/>
            <w:tcBorders>
              <w:top w:val="nil"/>
              <w:left w:val="nil"/>
              <w:bottom w:val="single" w:sz="4" w:space="0" w:color="auto"/>
              <w:right w:val="nil"/>
            </w:tcBorders>
            <w:shd w:val="clear" w:color="auto" w:fill="auto"/>
            <w:noWrap/>
            <w:vAlign w:val="bottom"/>
            <w:hideMark/>
          </w:tcPr>
          <w:p w14:paraId="7A937246" w14:textId="77777777" w:rsidR="009B26C6" w:rsidRPr="008670E9" w:rsidRDefault="009B26C6" w:rsidP="008670E9">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w:t>
            </w:r>
          </w:p>
        </w:tc>
        <w:tc>
          <w:tcPr>
            <w:tcW w:w="960" w:type="dxa"/>
            <w:tcBorders>
              <w:top w:val="nil"/>
              <w:left w:val="nil"/>
              <w:bottom w:val="single" w:sz="4" w:space="0" w:color="auto"/>
              <w:right w:val="nil"/>
            </w:tcBorders>
            <w:shd w:val="clear" w:color="auto" w:fill="auto"/>
            <w:noWrap/>
            <w:vAlign w:val="bottom"/>
            <w:hideMark/>
          </w:tcPr>
          <w:p w14:paraId="0593DD39" w14:textId="77777777" w:rsidR="009B26C6" w:rsidRPr="008670E9" w:rsidRDefault="009B26C6" w:rsidP="008670E9">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w:t>
            </w:r>
          </w:p>
        </w:tc>
      </w:tr>
      <w:tr w:rsidR="009B26C6" w:rsidRPr="008670E9" w14:paraId="06C40831" w14:textId="77777777" w:rsidTr="007843B4">
        <w:trPr>
          <w:trHeight w:val="288"/>
        </w:trPr>
        <w:tc>
          <w:tcPr>
            <w:tcW w:w="4300" w:type="dxa"/>
            <w:tcBorders>
              <w:top w:val="nil"/>
              <w:left w:val="nil"/>
              <w:bottom w:val="single" w:sz="4" w:space="0" w:color="auto"/>
              <w:right w:val="nil"/>
            </w:tcBorders>
            <w:shd w:val="clear" w:color="auto" w:fill="auto"/>
            <w:noWrap/>
            <w:vAlign w:val="bottom"/>
            <w:hideMark/>
          </w:tcPr>
          <w:p w14:paraId="049A8645" w14:textId="77777777" w:rsidR="009B26C6" w:rsidRPr="008670E9" w:rsidRDefault="009B26C6" w:rsidP="008670E9">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val="en-US" w:eastAsia="en-ID"/>
                <w14:ligatures w14:val="none"/>
              </w:rPr>
              <w:t>Role Limitations because of Emotional Problems</w:t>
            </w:r>
          </w:p>
        </w:tc>
        <w:tc>
          <w:tcPr>
            <w:tcW w:w="4720" w:type="dxa"/>
            <w:tcBorders>
              <w:top w:val="nil"/>
              <w:left w:val="nil"/>
              <w:bottom w:val="single" w:sz="4" w:space="0" w:color="auto"/>
              <w:right w:val="nil"/>
            </w:tcBorders>
            <w:shd w:val="clear" w:color="auto" w:fill="auto"/>
            <w:noWrap/>
            <w:vAlign w:val="bottom"/>
            <w:hideMark/>
          </w:tcPr>
          <w:p w14:paraId="371DC595" w14:textId="77777777" w:rsidR="009B26C6" w:rsidRPr="008670E9" w:rsidRDefault="009B26C6" w:rsidP="008670E9">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val="en-US" w:eastAsia="en-ID"/>
                <w14:ligatures w14:val="none"/>
              </w:rPr>
              <w:t>Accomplished less than you would like</w:t>
            </w:r>
          </w:p>
        </w:tc>
        <w:tc>
          <w:tcPr>
            <w:tcW w:w="960" w:type="dxa"/>
            <w:tcBorders>
              <w:top w:val="nil"/>
              <w:left w:val="nil"/>
              <w:bottom w:val="single" w:sz="4" w:space="0" w:color="auto"/>
              <w:right w:val="nil"/>
            </w:tcBorders>
            <w:shd w:val="clear" w:color="auto" w:fill="auto"/>
            <w:noWrap/>
            <w:vAlign w:val="bottom"/>
            <w:hideMark/>
          </w:tcPr>
          <w:p w14:paraId="7E5DF198" w14:textId="77777777" w:rsidR="009B26C6" w:rsidRPr="008670E9" w:rsidRDefault="009B26C6" w:rsidP="008670E9">
            <w:pPr>
              <w:spacing w:after="0" w:line="240" w:lineRule="auto"/>
              <w:jc w:val="right"/>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25</w:t>
            </w:r>
          </w:p>
        </w:tc>
        <w:tc>
          <w:tcPr>
            <w:tcW w:w="960" w:type="dxa"/>
            <w:tcBorders>
              <w:top w:val="nil"/>
              <w:left w:val="nil"/>
              <w:bottom w:val="single" w:sz="4" w:space="0" w:color="auto"/>
              <w:right w:val="nil"/>
            </w:tcBorders>
            <w:shd w:val="clear" w:color="auto" w:fill="auto"/>
            <w:noWrap/>
            <w:vAlign w:val="bottom"/>
            <w:hideMark/>
          </w:tcPr>
          <w:p w14:paraId="750A4761" w14:textId="77777777" w:rsidR="009B26C6" w:rsidRPr="008670E9" w:rsidRDefault="009B26C6" w:rsidP="008670E9">
            <w:pPr>
              <w:spacing w:after="0" w:line="240" w:lineRule="auto"/>
              <w:jc w:val="right"/>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35.15</w:t>
            </w:r>
          </w:p>
        </w:tc>
        <w:tc>
          <w:tcPr>
            <w:tcW w:w="960" w:type="dxa"/>
            <w:tcBorders>
              <w:top w:val="nil"/>
              <w:left w:val="nil"/>
              <w:bottom w:val="single" w:sz="4" w:space="0" w:color="auto"/>
              <w:right w:val="nil"/>
            </w:tcBorders>
            <w:shd w:val="clear" w:color="auto" w:fill="auto"/>
            <w:noWrap/>
            <w:vAlign w:val="bottom"/>
            <w:hideMark/>
          </w:tcPr>
          <w:p w14:paraId="26615B7C" w14:textId="77777777" w:rsidR="009B26C6" w:rsidRPr="008670E9" w:rsidRDefault="009B26C6" w:rsidP="008670E9">
            <w:pPr>
              <w:spacing w:after="0" w:line="240" w:lineRule="auto"/>
              <w:jc w:val="right"/>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50</w:t>
            </w:r>
          </w:p>
        </w:tc>
        <w:tc>
          <w:tcPr>
            <w:tcW w:w="960" w:type="dxa"/>
            <w:tcBorders>
              <w:top w:val="nil"/>
              <w:left w:val="nil"/>
              <w:bottom w:val="single" w:sz="4" w:space="0" w:color="auto"/>
              <w:right w:val="nil"/>
            </w:tcBorders>
            <w:shd w:val="clear" w:color="auto" w:fill="auto"/>
            <w:noWrap/>
            <w:vAlign w:val="bottom"/>
            <w:hideMark/>
          </w:tcPr>
          <w:p w14:paraId="7FFF78A3" w14:textId="77777777" w:rsidR="009B26C6" w:rsidRPr="008670E9" w:rsidRDefault="009B26C6" w:rsidP="008670E9">
            <w:pPr>
              <w:spacing w:after="0" w:line="240" w:lineRule="auto"/>
              <w:jc w:val="right"/>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3</w:t>
            </w:r>
          </w:p>
        </w:tc>
      </w:tr>
      <w:tr w:rsidR="009B26C6" w:rsidRPr="008670E9" w14:paraId="7510526A" w14:textId="77777777" w:rsidTr="007843B4">
        <w:trPr>
          <w:trHeight w:val="288"/>
        </w:trPr>
        <w:tc>
          <w:tcPr>
            <w:tcW w:w="4300" w:type="dxa"/>
            <w:tcBorders>
              <w:top w:val="nil"/>
              <w:left w:val="nil"/>
              <w:bottom w:val="single" w:sz="4" w:space="0" w:color="auto"/>
              <w:right w:val="nil"/>
            </w:tcBorders>
            <w:shd w:val="clear" w:color="auto" w:fill="auto"/>
            <w:noWrap/>
            <w:vAlign w:val="bottom"/>
            <w:hideMark/>
          </w:tcPr>
          <w:p w14:paraId="297B06C2" w14:textId="77777777" w:rsidR="009B26C6" w:rsidRPr="008670E9" w:rsidRDefault="009B26C6" w:rsidP="008670E9">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w:t>
            </w:r>
          </w:p>
        </w:tc>
        <w:tc>
          <w:tcPr>
            <w:tcW w:w="4720" w:type="dxa"/>
            <w:tcBorders>
              <w:top w:val="nil"/>
              <w:left w:val="nil"/>
              <w:bottom w:val="single" w:sz="4" w:space="0" w:color="auto"/>
              <w:right w:val="nil"/>
            </w:tcBorders>
            <w:shd w:val="clear" w:color="auto" w:fill="auto"/>
            <w:noWrap/>
            <w:vAlign w:val="bottom"/>
            <w:hideMark/>
          </w:tcPr>
          <w:p w14:paraId="6FBF1AD6" w14:textId="77777777" w:rsidR="009B26C6" w:rsidRPr="008670E9" w:rsidRDefault="009B26C6" w:rsidP="008670E9">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w:t>
            </w:r>
          </w:p>
        </w:tc>
        <w:tc>
          <w:tcPr>
            <w:tcW w:w="960" w:type="dxa"/>
            <w:tcBorders>
              <w:top w:val="nil"/>
              <w:left w:val="nil"/>
              <w:bottom w:val="single" w:sz="4" w:space="0" w:color="auto"/>
              <w:right w:val="nil"/>
            </w:tcBorders>
            <w:shd w:val="clear" w:color="auto" w:fill="auto"/>
            <w:noWrap/>
            <w:vAlign w:val="bottom"/>
            <w:hideMark/>
          </w:tcPr>
          <w:p w14:paraId="65541878" w14:textId="77777777" w:rsidR="009B26C6" w:rsidRPr="008670E9" w:rsidRDefault="009B26C6" w:rsidP="008670E9">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w:t>
            </w:r>
          </w:p>
        </w:tc>
        <w:tc>
          <w:tcPr>
            <w:tcW w:w="960" w:type="dxa"/>
            <w:tcBorders>
              <w:top w:val="nil"/>
              <w:left w:val="nil"/>
              <w:bottom w:val="single" w:sz="4" w:space="0" w:color="auto"/>
              <w:right w:val="nil"/>
            </w:tcBorders>
            <w:shd w:val="clear" w:color="auto" w:fill="auto"/>
            <w:noWrap/>
            <w:vAlign w:val="bottom"/>
            <w:hideMark/>
          </w:tcPr>
          <w:p w14:paraId="663BAF4C" w14:textId="77777777" w:rsidR="009B26C6" w:rsidRPr="008670E9" w:rsidRDefault="009B26C6" w:rsidP="008670E9">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w:t>
            </w:r>
          </w:p>
        </w:tc>
        <w:tc>
          <w:tcPr>
            <w:tcW w:w="960" w:type="dxa"/>
            <w:tcBorders>
              <w:top w:val="nil"/>
              <w:left w:val="nil"/>
              <w:bottom w:val="single" w:sz="4" w:space="0" w:color="auto"/>
              <w:right w:val="nil"/>
            </w:tcBorders>
            <w:shd w:val="clear" w:color="auto" w:fill="auto"/>
            <w:noWrap/>
            <w:vAlign w:val="bottom"/>
            <w:hideMark/>
          </w:tcPr>
          <w:p w14:paraId="1AC0F28B" w14:textId="77777777" w:rsidR="009B26C6" w:rsidRPr="008670E9" w:rsidRDefault="009B26C6" w:rsidP="008670E9">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w:t>
            </w:r>
          </w:p>
        </w:tc>
        <w:tc>
          <w:tcPr>
            <w:tcW w:w="960" w:type="dxa"/>
            <w:tcBorders>
              <w:top w:val="nil"/>
              <w:left w:val="nil"/>
              <w:bottom w:val="single" w:sz="4" w:space="0" w:color="auto"/>
              <w:right w:val="nil"/>
            </w:tcBorders>
            <w:shd w:val="clear" w:color="auto" w:fill="auto"/>
            <w:noWrap/>
            <w:vAlign w:val="bottom"/>
            <w:hideMark/>
          </w:tcPr>
          <w:p w14:paraId="7725829A" w14:textId="77777777" w:rsidR="009B26C6" w:rsidRPr="008670E9" w:rsidRDefault="009B26C6" w:rsidP="008670E9">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w:t>
            </w:r>
          </w:p>
        </w:tc>
      </w:tr>
      <w:tr w:rsidR="009B26C6" w:rsidRPr="008670E9" w14:paraId="3A9D4141" w14:textId="77777777" w:rsidTr="007843B4">
        <w:trPr>
          <w:trHeight w:val="288"/>
        </w:trPr>
        <w:tc>
          <w:tcPr>
            <w:tcW w:w="4300" w:type="dxa"/>
            <w:tcBorders>
              <w:top w:val="nil"/>
              <w:left w:val="nil"/>
              <w:bottom w:val="single" w:sz="4" w:space="0" w:color="auto"/>
              <w:right w:val="nil"/>
            </w:tcBorders>
            <w:shd w:val="clear" w:color="auto" w:fill="auto"/>
            <w:noWrap/>
            <w:vAlign w:val="bottom"/>
            <w:hideMark/>
          </w:tcPr>
          <w:p w14:paraId="0E36B21C" w14:textId="77777777" w:rsidR="009B26C6" w:rsidRPr="008670E9" w:rsidRDefault="009B26C6" w:rsidP="008670E9">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val="en-US" w:eastAsia="en-ID"/>
                <w14:ligatures w14:val="none"/>
              </w:rPr>
              <w:t> </w:t>
            </w:r>
          </w:p>
        </w:tc>
        <w:tc>
          <w:tcPr>
            <w:tcW w:w="4720" w:type="dxa"/>
            <w:tcBorders>
              <w:top w:val="nil"/>
              <w:left w:val="nil"/>
              <w:bottom w:val="single" w:sz="4" w:space="0" w:color="auto"/>
              <w:right w:val="nil"/>
            </w:tcBorders>
            <w:shd w:val="clear" w:color="auto" w:fill="auto"/>
            <w:noWrap/>
            <w:vAlign w:val="bottom"/>
            <w:hideMark/>
          </w:tcPr>
          <w:p w14:paraId="635B8A8D" w14:textId="77777777" w:rsidR="009B26C6" w:rsidRPr="008670E9" w:rsidRDefault="009B26C6" w:rsidP="008670E9">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val="en-US" w:eastAsia="en-ID"/>
                <w14:ligatures w14:val="none"/>
              </w:rPr>
              <w:t xml:space="preserve">Didn't do work or other activities as carefully as usual </w:t>
            </w:r>
          </w:p>
        </w:tc>
        <w:tc>
          <w:tcPr>
            <w:tcW w:w="960" w:type="dxa"/>
            <w:tcBorders>
              <w:top w:val="nil"/>
              <w:left w:val="nil"/>
              <w:bottom w:val="single" w:sz="4" w:space="0" w:color="auto"/>
              <w:right w:val="nil"/>
            </w:tcBorders>
            <w:shd w:val="clear" w:color="auto" w:fill="auto"/>
            <w:noWrap/>
            <w:vAlign w:val="bottom"/>
            <w:hideMark/>
          </w:tcPr>
          <w:p w14:paraId="1CBD6C0F" w14:textId="77777777" w:rsidR="009B26C6" w:rsidRPr="008670E9" w:rsidRDefault="009B26C6" w:rsidP="008670E9">
            <w:pPr>
              <w:spacing w:after="0" w:line="240" w:lineRule="auto"/>
              <w:jc w:val="right"/>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25</w:t>
            </w:r>
          </w:p>
        </w:tc>
        <w:tc>
          <w:tcPr>
            <w:tcW w:w="960" w:type="dxa"/>
            <w:tcBorders>
              <w:top w:val="nil"/>
              <w:left w:val="nil"/>
              <w:bottom w:val="single" w:sz="4" w:space="0" w:color="auto"/>
              <w:right w:val="nil"/>
            </w:tcBorders>
            <w:shd w:val="clear" w:color="auto" w:fill="auto"/>
            <w:noWrap/>
            <w:vAlign w:val="bottom"/>
            <w:hideMark/>
          </w:tcPr>
          <w:p w14:paraId="29E72A22" w14:textId="77777777" w:rsidR="009B26C6" w:rsidRPr="008670E9" w:rsidRDefault="009B26C6" w:rsidP="008670E9">
            <w:pPr>
              <w:spacing w:after="0" w:line="240" w:lineRule="auto"/>
              <w:jc w:val="right"/>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44.39</w:t>
            </w:r>
          </w:p>
        </w:tc>
        <w:tc>
          <w:tcPr>
            <w:tcW w:w="960" w:type="dxa"/>
            <w:tcBorders>
              <w:top w:val="nil"/>
              <w:left w:val="nil"/>
              <w:bottom w:val="single" w:sz="4" w:space="0" w:color="auto"/>
              <w:right w:val="nil"/>
            </w:tcBorders>
            <w:shd w:val="clear" w:color="auto" w:fill="auto"/>
            <w:noWrap/>
            <w:vAlign w:val="bottom"/>
            <w:hideMark/>
          </w:tcPr>
          <w:p w14:paraId="2448140C" w14:textId="77777777" w:rsidR="009B26C6" w:rsidRPr="008670E9" w:rsidRDefault="009B26C6" w:rsidP="008670E9">
            <w:pPr>
              <w:spacing w:after="0" w:line="240" w:lineRule="auto"/>
              <w:jc w:val="right"/>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75</w:t>
            </w:r>
          </w:p>
        </w:tc>
        <w:tc>
          <w:tcPr>
            <w:tcW w:w="960" w:type="dxa"/>
            <w:tcBorders>
              <w:top w:val="nil"/>
              <w:left w:val="nil"/>
              <w:bottom w:val="single" w:sz="4" w:space="0" w:color="auto"/>
              <w:right w:val="nil"/>
            </w:tcBorders>
            <w:shd w:val="clear" w:color="auto" w:fill="auto"/>
            <w:noWrap/>
            <w:vAlign w:val="bottom"/>
            <w:hideMark/>
          </w:tcPr>
          <w:p w14:paraId="7C35E4F3" w14:textId="77777777" w:rsidR="009B26C6" w:rsidRPr="008670E9" w:rsidRDefault="009B26C6" w:rsidP="008670E9">
            <w:pPr>
              <w:spacing w:after="0" w:line="240" w:lineRule="auto"/>
              <w:jc w:val="right"/>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3</w:t>
            </w:r>
          </w:p>
        </w:tc>
      </w:tr>
      <w:tr w:rsidR="009B26C6" w:rsidRPr="008670E9" w14:paraId="474F4C45" w14:textId="77777777" w:rsidTr="007843B4">
        <w:trPr>
          <w:trHeight w:val="288"/>
        </w:trPr>
        <w:tc>
          <w:tcPr>
            <w:tcW w:w="4300" w:type="dxa"/>
            <w:tcBorders>
              <w:top w:val="nil"/>
              <w:left w:val="nil"/>
              <w:bottom w:val="single" w:sz="4" w:space="0" w:color="auto"/>
              <w:right w:val="nil"/>
            </w:tcBorders>
            <w:shd w:val="clear" w:color="auto" w:fill="auto"/>
            <w:noWrap/>
            <w:vAlign w:val="bottom"/>
            <w:hideMark/>
          </w:tcPr>
          <w:p w14:paraId="3DDD2192" w14:textId="77777777" w:rsidR="009B26C6" w:rsidRPr="008670E9" w:rsidRDefault="009B26C6" w:rsidP="008670E9">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val="en-US" w:eastAsia="en-ID"/>
                <w14:ligatures w14:val="none"/>
              </w:rPr>
              <w:t> </w:t>
            </w:r>
          </w:p>
        </w:tc>
        <w:tc>
          <w:tcPr>
            <w:tcW w:w="4720" w:type="dxa"/>
            <w:tcBorders>
              <w:top w:val="nil"/>
              <w:left w:val="nil"/>
              <w:bottom w:val="single" w:sz="4" w:space="0" w:color="auto"/>
              <w:right w:val="nil"/>
            </w:tcBorders>
            <w:shd w:val="clear" w:color="auto" w:fill="auto"/>
            <w:noWrap/>
            <w:vAlign w:val="bottom"/>
            <w:hideMark/>
          </w:tcPr>
          <w:p w14:paraId="675DB867" w14:textId="77777777" w:rsidR="009B26C6" w:rsidRPr="008670E9" w:rsidRDefault="009B26C6" w:rsidP="008670E9">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w:t>
            </w:r>
          </w:p>
        </w:tc>
        <w:tc>
          <w:tcPr>
            <w:tcW w:w="960" w:type="dxa"/>
            <w:tcBorders>
              <w:top w:val="nil"/>
              <w:left w:val="nil"/>
              <w:bottom w:val="single" w:sz="4" w:space="0" w:color="auto"/>
              <w:right w:val="nil"/>
            </w:tcBorders>
            <w:shd w:val="clear" w:color="auto" w:fill="auto"/>
            <w:noWrap/>
            <w:vAlign w:val="bottom"/>
            <w:hideMark/>
          </w:tcPr>
          <w:p w14:paraId="4432CC6A" w14:textId="77777777" w:rsidR="009B26C6" w:rsidRPr="008670E9" w:rsidRDefault="009B26C6" w:rsidP="008670E9">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w:t>
            </w:r>
          </w:p>
        </w:tc>
        <w:tc>
          <w:tcPr>
            <w:tcW w:w="960" w:type="dxa"/>
            <w:tcBorders>
              <w:top w:val="nil"/>
              <w:left w:val="nil"/>
              <w:bottom w:val="single" w:sz="4" w:space="0" w:color="auto"/>
              <w:right w:val="nil"/>
            </w:tcBorders>
            <w:shd w:val="clear" w:color="auto" w:fill="auto"/>
            <w:noWrap/>
            <w:vAlign w:val="bottom"/>
            <w:hideMark/>
          </w:tcPr>
          <w:p w14:paraId="6BD8D7F8" w14:textId="77777777" w:rsidR="009B26C6" w:rsidRPr="008670E9" w:rsidRDefault="009B26C6" w:rsidP="008670E9">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w:t>
            </w:r>
          </w:p>
        </w:tc>
        <w:tc>
          <w:tcPr>
            <w:tcW w:w="960" w:type="dxa"/>
            <w:tcBorders>
              <w:top w:val="nil"/>
              <w:left w:val="nil"/>
              <w:bottom w:val="single" w:sz="4" w:space="0" w:color="auto"/>
              <w:right w:val="nil"/>
            </w:tcBorders>
            <w:shd w:val="clear" w:color="auto" w:fill="auto"/>
            <w:noWrap/>
            <w:vAlign w:val="bottom"/>
            <w:hideMark/>
          </w:tcPr>
          <w:p w14:paraId="78E240A6" w14:textId="77777777" w:rsidR="009B26C6" w:rsidRPr="008670E9" w:rsidRDefault="009B26C6" w:rsidP="008670E9">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w:t>
            </w:r>
          </w:p>
        </w:tc>
        <w:tc>
          <w:tcPr>
            <w:tcW w:w="960" w:type="dxa"/>
            <w:tcBorders>
              <w:top w:val="nil"/>
              <w:left w:val="nil"/>
              <w:bottom w:val="single" w:sz="4" w:space="0" w:color="auto"/>
              <w:right w:val="nil"/>
            </w:tcBorders>
            <w:shd w:val="clear" w:color="auto" w:fill="auto"/>
            <w:noWrap/>
            <w:vAlign w:val="bottom"/>
            <w:hideMark/>
          </w:tcPr>
          <w:p w14:paraId="1AD70E60" w14:textId="77777777" w:rsidR="009B26C6" w:rsidRPr="008670E9" w:rsidRDefault="009B26C6" w:rsidP="008670E9">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w:t>
            </w:r>
          </w:p>
        </w:tc>
      </w:tr>
      <w:tr w:rsidR="009B26C6" w:rsidRPr="008670E9" w14:paraId="51831909" w14:textId="77777777" w:rsidTr="007843B4">
        <w:trPr>
          <w:trHeight w:val="288"/>
        </w:trPr>
        <w:tc>
          <w:tcPr>
            <w:tcW w:w="4300" w:type="dxa"/>
            <w:tcBorders>
              <w:top w:val="nil"/>
              <w:left w:val="nil"/>
              <w:bottom w:val="single" w:sz="4" w:space="0" w:color="auto"/>
              <w:right w:val="nil"/>
            </w:tcBorders>
            <w:shd w:val="clear" w:color="auto" w:fill="auto"/>
            <w:noWrap/>
            <w:vAlign w:val="bottom"/>
            <w:hideMark/>
          </w:tcPr>
          <w:p w14:paraId="482DD346" w14:textId="77777777" w:rsidR="009B26C6" w:rsidRPr="008670E9" w:rsidRDefault="009B26C6" w:rsidP="008670E9">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val="en-US" w:eastAsia="en-ID"/>
                <w14:ligatures w14:val="none"/>
              </w:rPr>
              <w:t>Social functioning</w:t>
            </w:r>
          </w:p>
        </w:tc>
        <w:tc>
          <w:tcPr>
            <w:tcW w:w="4720" w:type="dxa"/>
            <w:tcBorders>
              <w:top w:val="nil"/>
              <w:left w:val="nil"/>
              <w:bottom w:val="single" w:sz="4" w:space="0" w:color="auto"/>
              <w:right w:val="nil"/>
            </w:tcBorders>
            <w:shd w:val="clear" w:color="auto" w:fill="auto"/>
            <w:noWrap/>
            <w:vAlign w:val="bottom"/>
            <w:hideMark/>
          </w:tcPr>
          <w:p w14:paraId="210F06F6" w14:textId="77777777" w:rsidR="009B26C6" w:rsidRPr="008670E9" w:rsidRDefault="009B26C6" w:rsidP="008670E9">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val="en-US" w:eastAsia="en-ID"/>
                <w14:ligatures w14:val="none"/>
              </w:rPr>
              <w:t xml:space="preserve"> How much time health interferes w/social activities</w:t>
            </w:r>
          </w:p>
        </w:tc>
        <w:tc>
          <w:tcPr>
            <w:tcW w:w="960" w:type="dxa"/>
            <w:tcBorders>
              <w:top w:val="nil"/>
              <w:left w:val="nil"/>
              <w:bottom w:val="single" w:sz="4" w:space="0" w:color="auto"/>
              <w:right w:val="nil"/>
            </w:tcBorders>
            <w:shd w:val="clear" w:color="auto" w:fill="auto"/>
            <w:noWrap/>
            <w:vAlign w:val="bottom"/>
            <w:hideMark/>
          </w:tcPr>
          <w:p w14:paraId="7F917277" w14:textId="6B723F74" w:rsidR="009B26C6" w:rsidRPr="008670E9" w:rsidRDefault="006516F9" w:rsidP="008670E9">
            <w:pPr>
              <w:spacing w:after="0" w:line="240" w:lineRule="auto"/>
              <w:jc w:val="right"/>
              <w:rPr>
                <w:rFonts w:ascii="Aptos Narrow" w:eastAsia="Times New Roman" w:hAnsi="Aptos Narrow" w:cs="Times New Roman"/>
                <w:color w:val="000000"/>
                <w:kern w:val="0"/>
                <w:sz w:val="22"/>
                <w:szCs w:val="22"/>
                <w:lang w:eastAsia="en-ID"/>
                <w14:ligatures w14:val="none"/>
              </w:rPr>
            </w:pPr>
            <w:r>
              <w:rPr>
                <w:rFonts w:ascii="Aptos Narrow" w:eastAsia="Times New Roman" w:hAnsi="Aptos Narrow" w:cs="Times New Roman"/>
                <w:color w:val="000000"/>
                <w:kern w:val="0"/>
                <w:sz w:val="22"/>
                <w:szCs w:val="22"/>
                <w:lang w:eastAsia="en-ID"/>
                <w14:ligatures w14:val="none"/>
              </w:rPr>
              <w:t>0</w:t>
            </w:r>
          </w:p>
        </w:tc>
        <w:tc>
          <w:tcPr>
            <w:tcW w:w="960" w:type="dxa"/>
            <w:tcBorders>
              <w:top w:val="nil"/>
              <w:left w:val="nil"/>
              <w:bottom w:val="single" w:sz="4" w:space="0" w:color="auto"/>
              <w:right w:val="nil"/>
            </w:tcBorders>
            <w:shd w:val="clear" w:color="auto" w:fill="auto"/>
            <w:noWrap/>
            <w:vAlign w:val="bottom"/>
            <w:hideMark/>
          </w:tcPr>
          <w:p w14:paraId="09E13ED6" w14:textId="77777777" w:rsidR="009B26C6" w:rsidRPr="008670E9" w:rsidRDefault="009B26C6" w:rsidP="008670E9">
            <w:pPr>
              <w:spacing w:after="0" w:line="240" w:lineRule="auto"/>
              <w:jc w:val="right"/>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30.91</w:t>
            </w:r>
          </w:p>
        </w:tc>
        <w:tc>
          <w:tcPr>
            <w:tcW w:w="960" w:type="dxa"/>
            <w:tcBorders>
              <w:top w:val="nil"/>
              <w:left w:val="nil"/>
              <w:bottom w:val="single" w:sz="4" w:space="0" w:color="auto"/>
              <w:right w:val="nil"/>
            </w:tcBorders>
            <w:shd w:val="clear" w:color="auto" w:fill="auto"/>
            <w:noWrap/>
            <w:vAlign w:val="bottom"/>
            <w:hideMark/>
          </w:tcPr>
          <w:p w14:paraId="2134581C" w14:textId="77777777" w:rsidR="009B26C6" w:rsidRPr="008670E9" w:rsidRDefault="009B26C6" w:rsidP="008670E9">
            <w:pPr>
              <w:spacing w:after="0" w:line="240" w:lineRule="auto"/>
              <w:jc w:val="right"/>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50</w:t>
            </w:r>
          </w:p>
        </w:tc>
        <w:tc>
          <w:tcPr>
            <w:tcW w:w="960" w:type="dxa"/>
            <w:tcBorders>
              <w:top w:val="nil"/>
              <w:left w:val="nil"/>
              <w:bottom w:val="single" w:sz="4" w:space="0" w:color="auto"/>
              <w:right w:val="nil"/>
            </w:tcBorders>
            <w:shd w:val="clear" w:color="auto" w:fill="auto"/>
            <w:noWrap/>
            <w:vAlign w:val="bottom"/>
            <w:hideMark/>
          </w:tcPr>
          <w:p w14:paraId="7024DEC5" w14:textId="77777777" w:rsidR="009B26C6" w:rsidRPr="008670E9" w:rsidRDefault="009B26C6" w:rsidP="008670E9">
            <w:pPr>
              <w:spacing w:after="0" w:line="240" w:lineRule="auto"/>
              <w:jc w:val="right"/>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3</w:t>
            </w:r>
          </w:p>
        </w:tc>
      </w:tr>
      <w:tr w:rsidR="009B26C6" w:rsidRPr="008670E9" w14:paraId="521FDCF5" w14:textId="77777777" w:rsidTr="007843B4">
        <w:trPr>
          <w:trHeight w:val="288"/>
        </w:trPr>
        <w:tc>
          <w:tcPr>
            <w:tcW w:w="4300" w:type="dxa"/>
            <w:tcBorders>
              <w:top w:val="nil"/>
              <w:left w:val="nil"/>
              <w:bottom w:val="single" w:sz="4" w:space="0" w:color="auto"/>
              <w:right w:val="nil"/>
            </w:tcBorders>
            <w:shd w:val="clear" w:color="auto" w:fill="auto"/>
            <w:noWrap/>
            <w:vAlign w:val="bottom"/>
            <w:hideMark/>
          </w:tcPr>
          <w:p w14:paraId="2D6456A5" w14:textId="77777777" w:rsidR="009B26C6" w:rsidRPr="008670E9" w:rsidRDefault="009B26C6" w:rsidP="008670E9">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val="en-US" w:eastAsia="en-ID"/>
                <w14:ligatures w14:val="none"/>
              </w:rPr>
              <w:t> </w:t>
            </w:r>
          </w:p>
        </w:tc>
        <w:tc>
          <w:tcPr>
            <w:tcW w:w="4720" w:type="dxa"/>
            <w:tcBorders>
              <w:top w:val="nil"/>
              <w:left w:val="nil"/>
              <w:bottom w:val="single" w:sz="4" w:space="0" w:color="auto"/>
              <w:right w:val="nil"/>
            </w:tcBorders>
            <w:shd w:val="clear" w:color="auto" w:fill="auto"/>
            <w:noWrap/>
            <w:vAlign w:val="bottom"/>
            <w:hideMark/>
          </w:tcPr>
          <w:p w14:paraId="7D5CD2C0" w14:textId="77777777" w:rsidR="009B26C6" w:rsidRPr="008670E9" w:rsidRDefault="009B26C6" w:rsidP="008670E9">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w:t>
            </w:r>
          </w:p>
        </w:tc>
        <w:tc>
          <w:tcPr>
            <w:tcW w:w="960" w:type="dxa"/>
            <w:tcBorders>
              <w:top w:val="nil"/>
              <w:left w:val="nil"/>
              <w:bottom w:val="single" w:sz="4" w:space="0" w:color="auto"/>
              <w:right w:val="nil"/>
            </w:tcBorders>
            <w:shd w:val="clear" w:color="auto" w:fill="auto"/>
            <w:noWrap/>
            <w:vAlign w:val="bottom"/>
            <w:hideMark/>
          </w:tcPr>
          <w:p w14:paraId="3F9C8717" w14:textId="77777777" w:rsidR="009B26C6" w:rsidRPr="008670E9" w:rsidRDefault="009B26C6" w:rsidP="008670E9">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w:t>
            </w:r>
          </w:p>
        </w:tc>
        <w:tc>
          <w:tcPr>
            <w:tcW w:w="960" w:type="dxa"/>
            <w:tcBorders>
              <w:top w:val="nil"/>
              <w:left w:val="nil"/>
              <w:bottom w:val="single" w:sz="4" w:space="0" w:color="auto"/>
              <w:right w:val="nil"/>
            </w:tcBorders>
            <w:shd w:val="clear" w:color="auto" w:fill="auto"/>
            <w:noWrap/>
            <w:vAlign w:val="bottom"/>
            <w:hideMark/>
          </w:tcPr>
          <w:p w14:paraId="72F74489" w14:textId="77777777" w:rsidR="009B26C6" w:rsidRPr="008670E9" w:rsidRDefault="009B26C6" w:rsidP="008670E9">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w:t>
            </w:r>
          </w:p>
        </w:tc>
        <w:tc>
          <w:tcPr>
            <w:tcW w:w="960" w:type="dxa"/>
            <w:tcBorders>
              <w:top w:val="nil"/>
              <w:left w:val="nil"/>
              <w:bottom w:val="single" w:sz="4" w:space="0" w:color="auto"/>
              <w:right w:val="nil"/>
            </w:tcBorders>
            <w:shd w:val="clear" w:color="auto" w:fill="auto"/>
            <w:noWrap/>
            <w:vAlign w:val="bottom"/>
            <w:hideMark/>
          </w:tcPr>
          <w:p w14:paraId="130D2B0B" w14:textId="77777777" w:rsidR="009B26C6" w:rsidRPr="008670E9" w:rsidRDefault="009B26C6" w:rsidP="008670E9">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w:t>
            </w:r>
          </w:p>
        </w:tc>
        <w:tc>
          <w:tcPr>
            <w:tcW w:w="960" w:type="dxa"/>
            <w:tcBorders>
              <w:top w:val="nil"/>
              <w:left w:val="nil"/>
              <w:bottom w:val="single" w:sz="4" w:space="0" w:color="auto"/>
              <w:right w:val="nil"/>
            </w:tcBorders>
            <w:shd w:val="clear" w:color="auto" w:fill="auto"/>
            <w:noWrap/>
            <w:vAlign w:val="bottom"/>
            <w:hideMark/>
          </w:tcPr>
          <w:p w14:paraId="7B38EE6E" w14:textId="77777777" w:rsidR="009B26C6" w:rsidRPr="008670E9" w:rsidRDefault="009B26C6" w:rsidP="008670E9">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w:t>
            </w:r>
          </w:p>
        </w:tc>
      </w:tr>
      <w:tr w:rsidR="006516F9" w:rsidRPr="008670E9" w14:paraId="1863F0D6" w14:textId="77777777" w:rsidTr="007843B4">
        <w:trPr>
          <w:trHeight w:val="288"/>
        </w:trPr>
        <w:tc>
          <w:tcPr>
            <w:tcW w:w="4300" w:type="dxa"/>
            <w:tcBorders>
              <w:top w:val="nil"/>
              <w:left w:val="nil"/>
              <w:bottom w:val="single" w:sz="4" w:space="0" w:color="auto"/>
              <w:right w:val="nil"/>
            </w:tcBorders>
            <w:shd w:val="clear" w:color="auto" w:fill="auto"/>
            <w:noWrap/>
            <w:vAlign w:val="bottom"/>
          </w:tcPr>
          <w:p w14:paraId="168864BC" w14:textId="7048A86A" w:rsidR="006516F9" w:rsidRPr="008670E9" w:rsidRDefault="006516F9" w:rsidP="008670E9">
            <w:pPr>
              <w:spacing w:after="0" w:line="240" w:lineRule="auto"/>
              <w:rPr>
                <w:rFonts w:ascii="Aptos Narrow" w:eastAsia="Times New Roman" w:hAnsi="Aptos Narrow" w:cs="Times New Roman"/>
                <w:color w:val="000000"/>
                <w:kern w:val="0"/>
                <w:sz w:val="22"/>
                <w:szCs w:val="22"/>
                <w:lang w:val="en-US" w:eastAsia="en-ID"/>
                <w14:ligatures w14:val="none"/>
              </w:rPr>
            </w:pPr>
            <w:r>
              <w:rPr>
                <w:rFonts w:ascii="Aptos Narrow" w:eastAsia="Times New Roman" w:hAnsi="Aptos Narrow" w:cs="Times New Roman"/>
                <w:color w:val="000000"/>
                <w:kern w:val="0"/>
                <w:sz w:val="22"/>
                <w:szCs w:val="22"/>
                <w:lang w:val="en-US" w:eastAsia="en-ID"/>
                <w14:ligatures w14:val="none"/>
              </w:rPr>
              <w:t>Mental Health</w:t>
            </w:r>
          </w:p>
        </w:tc>
        <w:tc>
          <w:tcPr>
            <w:tcW w:w="4720" w:type="dxa"/>
            <w:tcBorders>
              <w:top w:val="nil"/>
              <w:left w:val="nil"/>
              <w:bottom w:val="single" w:sz="4" w:space="0" w:color="auto"/>
              <w:right w:val="nil"/>
            </w:tcBorders>
            <w:shd w:val="clear" w:color="auto" w:fill="auto"/>
            <w:noWrap/>
            <w:vAlign w:val="bottom"/>
          </w:tcPr>
          <w:p w14:paraId="098D404A" w14:textId="41830E7D" w:rsidR="006516F9" w:rsidRPr="008670E9" w:rsidRDefault="006516F9" w:rsidP="008670E9">
            <w:pPr>
              <w:spacing w:after="0" w:line="240" w:lineRule="auto"/>
              <w:rPr>
                <w:rFonts w:ascii="Aptos Narrow" w:eastAsia="Times New Roman" w:hAnsi="Aptos Narrow" w:cs="Times New Roman"/>
                <w:color w:val="000000"/>
                <w:kern w:val="0"/>
                <w:sz w:val="22"/>
                <w:szCs w:val="22"/>
                <w:lang w:eastAsia="en-ID"/>
                <w14:ligatures w14:val="none"/>
              </w:rPr>
            </w:pPr>
            <w:r>
              <w:rPr>
                <w:rFonts w:ascii="Aptos Narrow" w:eastAsia="Times New Roman" w:hAnsi="Aptos Narrow" w:cs="Times New Roman"/>
                <w:color w:val="000000"/>
                <w:kern w:val="0"/>
                <w:sz w:val="22"/>
                <w:szCs w:val="22"/>
                <w:lang w:eastAsia="en-ID"/>
                <w14:ligatures w14:val="none"/>
              </w:rPr>
              <w:t>Felt calm and peaceful</w:t>
            </w:r>
          </w:p>
        </w:tc>
        <w:tc>
          <w:tcPr>
            <w:tcW w:w="960" w:type="dxa"/>
            <w:tcBorders>
              <w:top w:val="nil"/>
              <w:left w:val="nil"/>
              <w:bottom w:val="single" w:sz="4" w:space="0" w:color="auto"/>
              <w:right w:val="nil"/>
            </w:tcBorders>
            <w:shd w:val="clear" w:color="auto" w:fill="auto"/>
            <w:noWrap/>
            <w:vAlign w:val="bottom"/>
          </w:tcPr>
          <w:p w14:paraId="0AE80F02" w14:textId="183849E3" w:rsidR="006516F9" w:rsidRPr="008670E9" w:rsidRDefault="00782313" w:rsidP="00782313">
            <w:pPr>
              <w:spacing w:after="0" w:line="240" w:lineRule="auto"/>
              <w:jc w:val="right"/>
              <w:rPr>
                <w:rFonts w:ascii="Aptos Narrow" w:eastAsia="Times New Roman" w:hAnsi="Aptos Narrow" w:cs="Times New Roman"/>
                <w:color w:val="000000"/>
                <w:kern w:val="0"/>
                <w:sz w:val="22"/>
                <w:szCs w:val="22"/>
                <w:lang w:eastAsia="en-ID"/>
                <w14:ligatures w14:val="none"/>
              </w:rPr>
            </w:pPr>
            <w:r>
              <w:rPr>
                <w:rFonts w:ascii="Aptos Narrow" w:eastAsia="Times New Roman" w:hAnsi="Aptos Narrow" w:cs="Times New Roman"/>
                <w:color w:val="000000"/>
                <w:kern w:val="0"/>
                <w:sz w:val="22"/>
                <w:szCs w:val="22"/>
                <w:lang w:eastAsia="en-ID"/>
                <w14:ligatures w14:val="none"/>
              </w:rPr>
              <w:t>20</w:t>
            </w:r>
          </w:p>
        </w:tc>
        <w:tc>
          <w:tcPr>
            <w:tcW w:w="960" w:type="dxa"/>
            <w:tcBorders>
              <w:top w:val="nil"/>
              <w:left w:val="nil"/>
              <w:bottom w:val="single" w:sz="4" w:space="0" w:color="auto"/>
              <w:right w:val="nil"/>
            </w:tcBorders>
            <w:shd w:val="clear" w:color="auto" w:fill="auto"/>
            <w:noWrap/>
            <w:vAlign w:val="bottom"/>
          </w:tcPr>
          <w:p w14:paraId="03947514" w14:textId="5C8EF217" w:rsidR="006516F9" w:rsidRPr="008670E9" w:rsidRDefault="00782313" w:rsidP="00782313">
            <w:pPr>
              <w:spacing w:after="0" w:line="240" w:lineRule="auto"/>
              <w:jc w:val="right"/>
              <w:rPr>
                <w:rFonts w:ascii="Aptos Narrow" w:eastAsia="Times New Roman" w:hAnsi="Aptos Narrow" w:cs="Times New Roman"/>
                <w:color w:val="000000"/>
                <w:kern w:val="0"/>
                <w:sz w:val="22"/>
                <w:szCs w:val="22"/>
                <w:lang w:eastAsia="en-ID"/>
                <w14:ligatures w14:val="none"/>
              </w:rPr>
            </w:pPr>
            <w:r>
              <w:rPr>
                <w:rFonts w:ascii="Aptos Narrow" w:eastAsia="Times New Roman" w:hAnsi="Aptos Narrow" w:cs="Times New Roman"/>
                <w:color w:val="000000"/>
                <w:kern w:val="0"/>
                <w:sz w:val="22"/>
                <w:szCs w:val="22"/>
                <w:lang w:eastAsia="en-ID"/>
                <w14:ligatures w14:val="none"/>
              </w:rPr>
              <w:t>26.55</w:t>
            </w:r>
          </w:p>
        </w:tc>
        <w:tc>
          <w:tcPr>
            <w:tcW w:w="960" w:type="dxa"/>
            <w:tcBorders>
              <w:top w:val="nil"/>
              <w:left w:val="nil"/>
              <w:bottom w:val="single" w:sz="4" w:space="0" w:color="auto"/>
              <w:right w:val="nil"/>
            </w:tcBorders>
            <w:shd w:val="clear" w:color="auto" w:fill="auto"/>
            <w:noWrap/>
            <w:vAlign w:val="bottom"/>
          </w:tcPr>
          <w:p w14:paraId="715C4054" w14:textId="1DC0B2C1" w:rsidR="006516F9" w:rsidRPr="008670E9" w:rsidRDefault="00782313" w:rsidP="00782313">
            <w:pPr>
              <w:spacing w:after="0" w:line="240" w:lineRule="auto"/>
              <w:jc w:val="right"/>
              <w:rPr>
                <w:rFonts w:ascii="Aptos Narrow" w:eastAsia="Times New Roman" w:hAnsi="Aptos Narrow" w:cs="Times New Roman"/>
                <w:color w:val="000000"/>
                <w:kern w:val="0"/>
                <w:sz w:val="22"/>
                <w:szCs w:val="22"/>
                <w:lang w:eastAsia="en-ID"/>
                <w14:ligatures w14:val="none"/>
              </w:rPr>
            </w:pPr>
            <w:r>
              <w:rPr>
                <w:rFonts w:ascii="Aptos Narrow" w:eastAsia="Times New Roman" w:hAnsi="Aptos Narrow" w:cs="Times New Roman"/>
                <w:color w:val="000000"/>
                <w:kern w:val="0"/>
                <w:sz w:val="22"/>
                <w:szCs w:val="22"/>
                <w:lang w:eastAsia="en-ID"/>
                <w14:ligatures w14:val="none"/>
              </w:rPr>
              <w:t>40</w:t>
            </w:r>
          </w:p>
        </w:tc>
        <w:tc>
          <w:tcPr>
            <w:tcW w:w="960" w:type="dxa"/>
            <w:tcBorders>
              <w:top w:val="nil"/>
              <w:left w:val="nil"/>
              <w:bottom w:val="single" w:sz="4" w:space="0" w:color="auto"/>
              <w:right w:val="nil"/>
            </w:tcBorders>
            <w:shd w:val="clear" w:color="auto" w:fill="auto"/>
            <w:noWrap/>
            <w:vAlign w:val="bottom"/>
          </w:tcPr>
          <w:p w14:paraId="7B1CBBF7" w14:textId="04964C4A" w:rsidR="006516F9" w:rsidRPr="008670E9" w:rsidRDefault="00782313" w:rsidP="00782313">
            <w:pPr>
              <w:spacing w:after="0" w:line="240" w:lineRule="auto"/>
              <w:jc w:val="right"/>
              <w:rPr>
                <w:rFonts w:ascii="Aptos Narrow" w:eastAsia="Times New Roman" w:hAnsi="Aptos Narrow" w:cs="Times New Roman"/>
                <w:color w:val="000000"/>
                <w:kern w:val="0"/>
                <w:sz w:val="22"/>
                <w:szCs w:val="22"/>
                <w:lang w:eastAsia="en-ID"/>
                <w14:ligatures w14:val="none"/>
              </w:rPr>
            </w:pPr>
            <w:r>
              <w:rPr>
                <w:rFonts w:ascii="Aptos Narrow" w:eastAsia="Times New Roman" w:hAnsi="Aptos Narrow" w:cs="Times New Roman"/>
                <w:color w:val="000000"/>
                <w:kern w:val="0"/>
                <w:sz w:val="22"/>
                <w:szCs w:val="22"/>
                <w:lang w:eastAsia="en-ID"/>
                <w14:ligatures w14:val="none"/>
              </w:rPr>
              <w:t>3</w:t>
            </w:r>
          </w:p>
        </w:tc>
      </w:tr>
      <w:tr w:rsidR="006516F9" w:rsidRPr="008670E9" w14:paraId="2A6477B5" w14:textId="77777777" w:rsidTr="007843B4">
        <w:trPr>
          <w:trHeight w:val="288"/>
        </w:trPr>
        <w:tc>
          <w:tcPr>
            <w:tcW w:w="4300" w:type="dxa"/>
            <w:tcBorders>
              <w:top w:val="nil"/>
              <w:left w:val="nil"/>
              <w:bottom w:val="single" w:sz="4" w:space="0" w:color="auto"/>
              <w:right w:val="nil"/>
            </w:tcBorders>
            <w:shd w:val="clear" w:color="auto" w:fill="auto"/>
            <w:noWrap/>
            <w:vAlign w:val="bottom"/>
          </w:tcPr>
          <w:p w14:paraId="35F8B252" w14:textId="77777777" w:rsidR="006516F9" w:rsidRPr="008670E9" w:rsidRDefault="006516F9" w:rsidP="008670E9">
            <w:pPr>
              <w:spacing w:after="0" w:line="240" w:lineRule="auto"/>
              <w:rPr>
                <w:rFonts w:ascii="Aptos Narrow" w:eastAsia="Times New Roman" w:hAnsi="Aptos Narrow" w:cs="Times New Roman"/>
                <w:color w:val="000000"/>
                <w:kern w:val="0"/>
                <w:sz w:val="22"/>
                <w:szCs w:val="22"/>
                <w:lang w:val="en-US" w:eastAsia="en-ID"/>
                <w14:ligatures w14:val="none"/>
              </w:rPr>
            </w:pPr>
          </w:p>
        </w:tc>
        <w:tc>
          <w:tcPr>
            <w:tcW w:w="4720" w:type="dxa"/>
            <w:tcBorders>
              <w:top w:val="nil"/>
              <w:left w:val="nil"/>
              <w:bottom w:val="single" w:sz="4" w:space="0" w:color="auto"/>
              <w:right w:val="nil"/>
            </w:tcBorders>
            <w:shd w:val="clear" w:color="auto" w:fill="auto"/>
            <w:noWrap/>
            <w:vAlign w:val="bottom"/>
          </w:tcPr>
          <w:p w14:paraId="20DDBF52" w14:textId="77777777" w:rsidR="006516F9" w:rsidRPr="008670E9" w:rsidRDefault="006516F9" w:rsidP="008670E9">
            <w:pPr>
              <w:spacing w:after="0" w:line="240" w:lineRule="auto"/>
              <w:rPr>
                <w:rFonts w:ascii="Aptos Narrow" w:eastAsia="Times New Roman" w:hAnsi="Aptos Narrow" w:cs="Times New Roman"/>
                <w:color w:val="000000"/>
                <w:kern w:val="0"/>
                <w:sz w:val="22"/>
                <w:szCs w:val="22"/>
                <w:lang w:eastAsia="en-ID"/>
                <w14:ligatures w14:val="none"/>
              </w:rPr>
            </w:pPr>
          </w:p>
        </w:tc>
        <w:tc>
          <w:tcPr>
            <w:tcW w:w="960" w:type="dxa"/>
            <w:tcBorders>
              <w:top w:val="nil"/>
              <w:left w:val="nil"/>
              <w:bottom w:val="single" w:sz="4" w:space="0" w:color="auto"/>
              <w:right w:val="nil"/>
            </w:tcBorders>
            <w:shd w:val="clear" w:color="auto" w:fill="auto"/>
            <w:noWrap/>
            <w:vAlign w:val="bottom"/>
          </w:tcPr>
          <w:p w14:paraId="760163DC" w14:textId="77777777" w:rsidR="006516F9" w:rsidRPr="008670E9" w:rsidRDefault="006516F9" w:rsidP="00782313">
            <w:pPr>
              <w:spacing w:after="0" w:line="240" w:lineRule="auto"/>
              <w:jc w:val="right"/>
              <w:rPr>
                <w:rFonts w:ascii="Aptos Narrow" w:eastAsia="Times New Roman" w:hAnsi="Aptos Narrow" w:cs="Times New Roman"/>
                <w:color w:val="000000"/>
                <w:kern w:val="0"/>
                <w:sz w:val="22"/>
                <w:szCs w:val="22"/>
                <w:lang w:eastAsia="en-ID"/>
                <w14:ligatures w14:val="none"/>
              </w:rPr>
            </w:pPr>
          </w:p>
        </w:tc>
        <w:tc>
          <w:tcPr>
            <w:tcW w:w="960" w:type="dxa"/>
            <w:tcBorders>
              <w:top w:val="nil"/>
              <w:left w:val="nil"/>
              <w:bottom w:val="single" w:sz="4" w:space="0" w:color="auto"/>
              <w:right w:val="nil"/>
            </w:tcBorders>
            <w:shd w:val="clear" w:color="auto" w:fill="auto"/>
            <w:noWrap/>
            <w:vAlign w:val="bottom"/>
          </w:tcPr>
          <w:p w14:paraId="2E60DC2B" w14:textId="77777777" w:rsidR="006516F9" w:rsidRPr="008670E9" w:rsidRDefault="006516F9" w:rsidP="00782313">
            <w:pPr>
              <w:spacing w:after="0" w:line="240" w:lineRule="auto"/>
              <w:jc w:val="right"/>
              <w:rPr>
                <w:rFonts w:ascii="Aptos Narrow" w:eastAsia="Times New Roman" w:hAnsi="Aptos Narrow" w:cs="Times New Roman"/>
                <w:color w:val="000000"/>
                <w:kern w:val="0"/>
                <w:sz w:val="22"/>
                <w:szCs w:val="22"/>
                <w:lang w:eastAsia="en-ID"/>
                <w14:ligatures w14:val="none"/>
              </w:rPr>
            </w:pPr>
          </w:p>
        </w:tc>
        <w:tc>
          <w:tcPr>
            <w:tcW w:w="960" w:type="dxa"/>
            <w:tcBorders>
              <w:top w:val="nil"/>
              <w:left w:val="nil"/>
              <w:bottom w:val="single" w:sz="4" w:space="0" w:color="auto"/>
              <w:right w:val="nil"/>
            </w:tcBorders>
            <w:shd w:val="clear" w:color="auto" w:fill="auto"/>
            <w:noWrap/>
            <w:vAlign w:val="bottom"/>
          </w:tcPr>
          <w:p w14:paraId="54EB312A" w14:textId="77777777" w:rsidR="006516F9" w:rsidRPr="008670E9" w:rsidRDefault="006516F9" w:rsidP="00782313">
            <w:pPr>
              <w:spacing w:after="0" w:line="240" w:lineRule="auto"/>
              <w:jc w:val="right"/>
              <w:rPr>
                <w:rFonts w:ascii="Aptos Narrow" w:eastAsia="Times New Roman" w:hAnsi="Aptos Narrow" w:cs="Times New Roman"/>
                <w:color w:val="000000"/>
                <w:kern w:val="0"/>
                <w:sz w:val="22"/>
                <w:szCs w:val="22"/>
                <w:lang w:eastAsia="en-ID"/>
                <w14:ligatures w14:val="none"/>
              </w:rPr>
            </w:pPr>
          </w:p>
        </w:tc>
        <w:tc>
          <w:tcPr>
            <w:tcW w:w="960" w:type="dxa"/>
            <w:tcBorders>
              <w:top w:val="nil"/>
              <w:left w:val="nil"/>
              <w:bottom w:val="single" w:sz="4" w:space="0" w:color="auto"/>
              <w:right w:val="nil"/>
            </w:tcBorders>
            <w:shd w:val="clear" w:color="auto" w:fill="auto"/>
            <w:noWrap/>
            <w:vAlign w:val="bottom"/>
          </w:tcPr>
          <w:p w14:paraId="5DCA0667" w14:textId="77777777" w:rsidR="006516F9" w:rsidRPr="008670E9" w:rsidRDefault="006516F9" w:rsidP="00782313">
            <w:pPr>
              <w:spacing w:after="0" w:line="240" w:lineRule="auto"/>
              <w:jc w:val="right"/>
              <w:rPr>
                <w:rFonts w:ascii="Aptos Narrow" w:eastAsia="Times New Roman" w:hAnsi="Aptos Narrow" w:cs="Times New Roman"/>
                <w:color w:val="000000"/>
                <w:kern w:val="0"/>
                <w:sz w:val="22"/>
                <w:szCs w:val="22"/>
                <w:lang w:eastAsia="en-ID"/>
                <w14:ligatures w14:val="none"/>
              </w:rPr>
            </w:pPr>
          </w:p>
        </w:tc>
      </w:tr>
      <w:tr w:rsidR="006516F9" w:rsidRPr="008670E9" w14:paraId="16919A61" w14:textId="77777777" w:rsidTr="007843B4">
        <w:trPr>
          <w:trHeight w:val="288"/>
        </w:trPr>
        <w:tc>
          <w:tcPr>
            <w:tcW w:w="4300" w:type="dxa"/>
            <w:tcBorders>
              <w:top w:val="nil"/>
              <w:left w:val="nil"/>
              <w:bottom w:val="single" w:sz="4" w:space="0" w:color="auto"/>
              <w:right w:val="nil"/>
            </w:tcBorders>
            <w:shd w:val="clear" w:color="auto" w:fill="auto"/>
            <w:noWrap/>
            <w:vAlign w:val="bottom"/>
          </w:tcPr>
          <w:p w14:paraId="07CAC3F8" w14:textId="77777777" w:rsidR="006516F9" w:rsidRPr="008670E9" w:rsidRDefault="006516F9" w:rsidP="008670E9">
            <w:pPr>
              <w:spacing w:after="0" w:line="240" w:lineRule="auto"/>
              <w:rPr>
                <w:rFonts w:ascii="Aptos Narrow" w:eastAsia="Times New Roman" w:hAnsi="Aptos Narrow" w:cs="Times New Roman"/>
                <w:color w:val="000000"/>
                <w:kern w:val="0"/>
                <w:sz w:val="22"/>
                <w:szCs w:val="22"/>
                <w:lang w:val="en-US" w:eastAsia="en-ID"/>
                <w14:ligatures w14:val="none"/>
              </w:rPr>
            </w:pPr>
          </w:p>
        </w:tc>
        <w:tc>
          <w:tcPr>
            <w:tcW w:w="4720" w:type="dxa"/>
            <w:tcBorders>
              <w:top w:val="nil"/>
              <w:left w:val="nil"/>
              <w:bottom w:val="single" w:sz="4" w:space="0" w:color="auto"/>
              <w:right w:val="nil"/>
            </w:tcBorders>
            <w:shd w:val="clear" w:color="auto" w:fill="auto"/>
            <w:noWrap/>
            <w:vAlign w:val="bottom"/>
          </w:tcPr>
          <w:p w14:paraId="08CCC86E" w14:textId="049B73C2" w:rsidR="006516F9" w:rsidRPr="008670E9" w:rsidRDefault="006516F9" w:rsidP="008670E9">
            <w:pPr>
              <w:spacing w:after="0" w:line="240" w:lineRule="auto"/>
              <w:rPr>
                <w:rFonts w:ascii="Aptos Narrow" w:eastAsia="Times New Roman" w:hAnsi="Aptos Narrow" w:cs="Times New Roman"/>
                <w:color w:val="000000"/>
                <w:kern w:val="0"/>
                <w:sz w:val="22"/>
                <w:szCs w:val="22"/>
                <w:lang w:eastAsia="en-ID"/>
                <w14:ligatures w14:val="none"/>
              </w:rPr>
            </w:pPr>
            <w:r>
              <w:rPr>
                <w:rFonts w:ascii="Aptos Narrow" w:eastAsia="Times New Roman" w:hAnsi="Aptos Narrow" w:cs="Times New Roman"/>
                <w:color w:val="000000"/>
                <w:kern w:val="0"/>
                <w:sz w:val="22"/>
                <w:szCs w:val="22"/>
                <w:lang w:eastAsia="en-ID"/>
                <w14:ligatures w14:val="none"/>
              </w:rPr>
              <w:t>Felts downhearted and blue</w:t>
            </w:r>
          </w:p>
        </w:tc>
        <w:tc>
          <w:tcPr>
            <w:tcW w:w="960" w:type="dxa"/>
            <w:tcBorders>
              <w:top w:val="nil"/>
              <w:left w:val="nil"/>
              <w:bottom w:val="single" w:sz="4" w:space="0" w:color="auto"/>
              <w:right w:val="nil"/>
            </w:tcBorders>
            <w:shd w:val="clear" w:color="auto" w:fill="auto"/>
            <w:noWrap/>
            <w:vAlign w:val="bottom"/>
          </w:tcPr>
          <w:p w14:paraId="3331D471" w14:textId="40B8B37F" w:rsidR="006516F9" w:rsidRPr="008670E9" w:rsidRDefault="00782313" w:rsidP="00782313">
            <w:pPr>
              <w:spacing w:after="0" w:line="240" w:lineRule="auto"/>
              <w:jc w:val="right"/>
              <w:rPr>
                <w:rFonts w:ascii="Aptos Narrow" w:eastAsia="Times New Roman" w:hAnsi="Aptos Narrow" w:cs="Times New Roman"/>
                <w:color w:val="000000"/>
                <w:kern w:val="0"/>
                <w:sz w:val="22"/>
                <w:szCs w:val="22"/>
                <w:lang w:eastAsia="en-ID"/>
                <w14:ligatures w14:val="none"/>
              </w:rPr>
            </w:pPr>
            <w:r>
              <w:rPr>
                <w:rFonts w:ascii="Aptos Narrow" w:eastAsia="Times New Roman" w:hAnsi="Aptos Narrow" w:cs="Times New Roman"/>
                <w:color w:val="000000"/>
                <w:kern w:val="0"/>
                <w:sz w:val="22"/>
                <w:szCs w:val="22"/>
                <w:lang w:eastAsia="en-ID"/>
                <w14:ligatures w14:val="none"/>
              </w:rPr>
              <w:t>20</w:t>
            </w:r>
          </w:p>
        </w:tc>
        <w:tc>
          <w:tcPr>
            <w:tcW w:w="960" w:type="dxa"/>
            <w:tcBorders>
              <w:top w:val="nil"/>
              <w:left w:val="nil"/>
              <w:bottom w:val="single" w:sz="4" w:space="0" w:color="auto"/>
              <w:right w:val="nil"/>
            </w:tcBorders>
            <w:shd w:val="clear" w:color="auto" w:fill="auto"/>
            <w:noWrap/>
            <w:vAlign w:val="bottom"/>
          </w:tcPr>
          <w:p w14:paraId="19AFBA89" w14:textId="194401BB" w:rsidR="006516F9" w:rsidRPr="008670E9" w:rsidRDefault="00782313" w:rsidP="00782313">
            <w:pPr>
              <w:spacing w:after="0" w:line="240" w:lineRule="auto"/>
              <w:jc w:val="right"/>
              <w:rPr>
                <w:rFonts w:ascii="Aptos Narrow" w:eastAsia="Times New Roman" w:hAnsi="Aptos Narrow" w:cs="Times New Roman"/>
                <w:color w:val="000000"/>
                <w:kern w:val="0"/>
                <w:sz w:val="22"/>
                <w:szCs w:val="22"/>
                <w:lang w:eastAsia="en-ID"/>
                <w14:ligatures w14:val="none"/>
              </w:rPr>
            </w:pPr>
            <w:r>
              <w:rPr>
                <w:rFonts w:ascii="Aptos Narrow" w:eastAsia="Times New Roman" w:hAnsi="Aptos Narrow" w:cs="Times New Roman"/>
                <w:color w:val="000000"/>
                <w:kern w:val="0"/>
                <w:sz w:val="22"/>
                <w:szCs w:val="22"/>
                <w:lang w:eastAsia="en-ID"/>
                <w14:ligatures w14:val="none"/>
              </w:rPr>
              <w:t>40.00</w:t>
            </w:r>
          </w:p>
        </w:tc>
        <w:tc>
          <w:tcPr>
            <w:tcW w:w="960" w:type="dxa"/>
            <w:tcBorders>
              <w:top w:val="nil"/>
              <w:left w:val="nil"/>
              <w:bottom w:val="single" w:sz="4" w:space="0" w:color="auto"/>
              <w:right w:val="nil"/>
            </w:tcBorders>
            <w:shd w:val="clear" w:color="auto" w:fill="auto"/>
            <w:noWrap/>
            <w:vAlign w:val="bottom"/>
          </w:tcPr>
          <w:p w14:paraId="0593D830" w14:textId="18A8EDB4" w:rsidR="006516F9" w:rsidRPr="008670E9" w:rsidRDefault="00782313" w:rsidP="00782313">
            <w:pPr>
              <w:spacing w:after="0" w:line="240" w:lineRule="auto"/>
              <w:jc w:val="right"/>
              <w:rPr>
                <w:rFonts w:ascii="Aptos Narrow" w:eastAsia="Times New Roman" w:hAnsi="Aptos Narrow" w:cs="Times New Roman"/>
                <w:color w:val="000000"/>
                <w:kern w:val="0"/>
                <w:sz w:val="22"/>
                <w:szCs w:val="22"/>
                <w:lang w:eastAsia="en-ID"/>
                <w14:ligatures w14:val="none"/>
              </w:rPr>
            </w:pPr>
            <w:r>
              <w:rPr>
                <w:rFonts w:ascii="Aptos Narrow" w:eastAsia="Times New Roman" w:hAnsi="Aptos Narrow" w:cs="Times New Roman"/>
                <w:color w:val="000000"/>
                <w:kern w:val="0"/>
                <w:sz w:val="22"/>
                <w:szCs w:val="22"/>
                <w:lang w:eastAsia="en-ID"/>
                <w14:ligatures w14:val="none"/>
              </w:rPr>
              <w:t>60</w:t>
            </w:r>
          </w:p>
        </w:tc>
        <w:tc>
          <w:tcPr>
            <w:tcW w:w="960" w:type="dxa"/>
            <w:tcBorders>
              <w:top w:val="nil"/>
              <w:left w:val="nil"/>
              <w:bottom w:val="single" w:sz="4" w:space="0" w:color="auto"/>
              <w:right w:val="nil"/>
            </w:tcBorders>
            <w:shd w:val="clear" w:color="auto" w:fill="auto"/>
            <w:noWrap/>
            <w:vAlign w:val="bottom"/>
          </w:tcPr>
          <w:p w14:paraId="13D968AE" w14:textId="23B3E0C5" w:rsidR="006516F9" w:rsidRPr="008670E9" w:rsidRDefault="00782313" w:rsidP="00782313">
            <w:pPr>
              <w:spacing w:after="0" w:line="240" w:lineRule="auto"/>
              <w:jc w:val="right"/>
              <w:rPr>
                <w:rFonts w:ascii="Aptos Narrow" w:eastAsia="Times New Roman" w:hAnsi="Aptos Narrow" w:cs="Times New Roman"/>
                <w:color w:val="000000"/>
                <w:kern w:val="0"/>
                <w:sz w:val="22"/>
                <w:szCs w:val="22"/>
                <w:lang w:eastAsia="en-ID"/>
                <w14:ligatures w14:val="none"/>
              </w:rPr>
            </w:pPr>
            <w:r>
              <w:rPr>
                <w:rFonts w:ascii="Aptos Narrow" w:eastAsia="Times New Roman" w:hAnsi="Aptos Narrow" w:cs="Times New Roman"/>
                <w:color w:val="000000"/>
                <w:kern w:val="0"/>
                <w:sz w:val="22"/>
                <w:szCs w:val="22"/>
                <w:lang w:eastAsia="en-ID"/>
                <w14:ligatures w14:val="none"/>
              </w:rPr>
              <w:t>3</w:t>
            </w:r>
          </w:p>
        </w:tc>
      </w:tr>
      <w:tr w:rsidR="006516F9" w:rsidRPr="008670E9" w14:paraId="16852AE3" w14:textId="77777777" w:rsidTr="007843B4">
        <w:trPr>
          <w:trHeight w:val="288"/>
        </w:trPr>
        <w:tc>
          <w:tcPr>
            <w:tcW w:w="4300" w:type="dxa"/>
            <w:tcBorders>
              <w:top w:val="nil"/>
              <w:left w:val="nil"/>
              <w:bottom w:val="single" w:sz="4" w:space="0" w:color="auto"/>
              <w:right w:val="nil"/>
            </w:tcBorders>
            <w:shd w:val="clear" w:color="auto" w:fill="auto"/>
            <w:noWrap/>
            <w:vAlign w:val="bottom"/>
          </w:tcPr>
          <w:p w14:paraId="6B176937" w14:textId="77777777" w:rsidR="006516F9" w:rsidRPr="008670E9" w:rsidRDefault="006516F9" w:rsidP="008670E9">
            <w:pPr>
              <w:spacing w:after="0" w:line="240" w:lineRule="auto"/>
              <w:rPr>
                <w:rFonts w:ascii="Aptos Narrow" w:eastAsia="Times New Roman" w:hAnsi="Aptos Narrow" w:cs="Times New Roman"/>
                <w:color w:val="000000"/>
                <w:kern w:val="0"/>
                <w:sz w:val="22"/>
                <w:szCs w:val="22"/>
                <w:lang w:val="en-US" w:eastAsia="en-ID"/>
                <w14:ligatures w14:val="none"/>
              </w:rPr>
            </w:pPr>
          </w:p>
        </w:tc>
        <w:tc>
          <w:tcPr>
            <w:tcW w:w="4720" w:type="dxa"/>
            <w:tcBorders>
              <w:top w:val="nil"/>
              <w:left w:val="nil"/>
              <w:bottom w:val="single" w:sz="4" w:space="0" w:color="auto"/>
              <w:right w:val="nil"/>
            </w:tcBorders>
            <w:shd w:val="clear" w:color="auto" w:fill="auto"/>
            <w:noWrap/>
            <w:vAlign w:val="bottom"/>
          </w:tcPr>
          <w:p w14:paraId="7C2C4C7A" w14:textId="77777777" w:rsidR="006516F9" w:rsidRPr="008670E9" w:rsidRDefault="006516F9" w:rsidP="008670E9">
            <w:pPr>
              <w:spacing w:after="0" w:line="240" w:lineRule="auto"/>
              <w:rPr>
                <w:rFonts w:ascii="Aptos Narrow" w:eastAsia="Times New Roman" w:hAnsi="Aptos Narrow" w:cs="Times New Roman"/>
                <w:color w:val="000000"/>
                <w:kern w:val="0"/>
                <w:sz w:val="22"/>
                <w:szCs w:val="22"/>
                <w:lang w:eastAsia="en-ID"/>
                <w14:ligatures w14:val="none"/>
              </w:rPr>
            </w:pPr>
          </w:p>
        </w:tc>
        <w:tc>
          <w:tcPr>
            <w:tcW w:w="960" w:type="dxa"/>
            <w:tcBorders>
              <w:top w:val="nil"/>
              <w:left w:val="nil"/>
              <w:bottom w:val="single" w:sz="4" w:space="0" w:color="auto"/>
              <w:right w:val="nil"/>
            </w:tcBorders>
            <w:shd w:val="clear" w:color="auto" w:fill="auto"/>
            <w:noWrap/>
            <w:vAlign w:val="bottom"/>
          </w:tcPr>
          <w:p w14:paraId="4A7EDAEE" w14:textId="77777777" w:rsidR="006516F9" w:rsidRPr="008670E9" w:rsidRDefault="006516F9" w:rsidP="008670E9">
            <w:pPr>
              <w:spacing w:after="0" w:line="240" w:lineRule="auto"/>
              <w:rPr>
                <w:rFonts w:ascii="Aptos Narrow" w:eastAsia="Times New Roman" w:hAnsi="Aptos Narrow" w:cs="Times New Roman"/>
                <w:color w:val="000000"/>
                <w:kern w:val="0"/>
                <w:sz w:val="22"/>
                <w:szCs w:val="22"/>
                <w:lang w:eastAsia="en-ID"/>
                <w14:ligatures w14:val="none"/>
              </w:rPr>
            </w:pPr>
          </w:p>
        </w:tc>
        <w:tc>
          <w:tcPr>
            <w:tcW w:w="960" w:type="dxa"/>
            <w:tcBorders>
              <w:top w:val="nil"/>
              <w:left w:val="nil"/>
              <w:bottom w:val="single" w:sz="4" w:space="0" w:color="auto"/>
              <w:right w:val="nil"/>
            </w:tcBorders>
            <w:shd w:val="clear" w:color="auto" w:fill="auto"/>
            <w:noWrap/>
            <w:vAlign w:val="bottom"/>
          </w:tcPr>
          <w:p w14:paraId="7FA1CAFA" w14:textId="77777777" w:rsidR="006516F9" w:rsidRPr="008670E9" w:rsidRDefault="006516F9" w:rsidP="008670E9">
            <w:pPr>
              <w:spacing w:after="0" w:line="240" w:lineRule="auto"/>
              <w:rPr>
                <w:rFonts w:ascii="Aptos Narrow" w:eastAsia="Times New Roman" w:hAnsi="Aptos Narrow" w:cs="Times New Roman"/>
                <w:color w:val="000000"/>
                <w:kern w:val="0"/>
                <w:sz w:val="22"/>
                <w:szCs w:val="22"/>
                <w:lang w:eastAsia="en-ID"/>
                <w14:ligatures w14:val="none"/>
              </w:rPr>
            </w:pPr>
          </w:p>
        </w:tc>
        <w:tc>
          <w:tcPr>
            <w:tcW w:w="960" w:type="dxa"/>
            <w:tcBorders>
              <w:top w:val="nil"/>
              <w:left w:val="nil"/>
              <w:bottom w:val="single" w:sz="4" w:space="0" w:color="auto"/>
              <w:right w:val="nil"/>
            </w:tcBorders>
            <w:shd w:val="clear" w:color="auto" w:fill="auto"/>
            <w:noWrap/>
            <w:vAlign w:val="bottom"/>
          </w:tcPr>
          <w:p w14:paraId="7CF4D5F2" w14:textId="77777777" w:rsidR="006516F9" w:rsidRPr="008670E9" w:rsidRDefault="006516F9" w:rsidP="008670E9">
            <w:pPr>
              <w:spacing w:after="0" w:line="240" w:lineRule="auto"/>
              <w:rPr>
                <w:rFonts w:ascii="Aptos Narrow" w:eastAsia="Times New Roman" w:hAnsi="Aptos Narrow" w:cs="Times New Roman"/>
                <w:color w:val="000000"/>
                <w:kern w:val="0"/>
                <w:sz w:val="22"/>
                <w:szCs w:val="22"/>
                <w:lang w:eastAsia="en-ID"/>
                <w14:ligatures w14:val="none"/>
              </w:rPr>
            </w:pPr>
          </w:p>
        </w:tc>
        <w:tc>
          <w:tcPr>
            <w:tcW w:w="960" w:type="dxa"/>
            <w:tcBorders>
              <w:top w:val="nil"/>
              <w:left w:val="nil"/>
              <w:bottom w:val="single" w:sz="4" w:space="0" w:color="auto"/>
              <w:right w:val="nil"/>
            </w:tcBorders>
            <w:shd w:val="clear" w:color="auto" w:fill="auto"/>
            <w:noWrap/>
            <w:vAlign w:val="bottom"/>
          </w:tcPr>
          <w:p w14:paraId="57C0B24D" w14:textId="77777777" w:rsidR="006516F9" w:rsidRPr="008670E9" w:rsidRDefault="006516F9" w:rsidP="008670E9">
            <w:pPr>
              <w:spacing w:after="0" w:line="240" w:lineRule="auto"/>
              <w:rPr>
                <w:rFonts w:ascii="Aptos Narrow" w:eastAsia="Times New Roman" w:hAnsi="Aptos Narrow" w:cs="Times New Roman"/>
                <w:color w:val="000000"/>
                <w:kern w:val="0"/>
                <w:sz w:val="22"/>
                <w:szCs w:val="22"/>
                <w:lang w:eastAsia="en-ID"/>
                <w14:ligatures w14:val="none"/>
              </w:rPr>
            </w:pPr>
          </w:p>
        </w:tc>
      </w:tr>
      <w:tr w:rsidR="009B26C6" w:rsidRPr="008670E9" w14:paraId="4539BB8D" w14:textId="77777777" w:rsidTr="007843B4">
        <w:trPr>
          <w:trHeight w:val="288"/>
        </w:trPr>
        <w:tc>
          <w:tcPr>
            <w:tcW w:w="4300" w:type="dxa"/>
            <w:tcBorders>
              <w:top w:val="nil"/>
              <w:left w:val="nil"/>
              <w:bottom w:val="single" w:sz="4" w:space="0" w:color="auto"/>
              <w:right w:val="nil"/>
            </w:tcBorders>
            <w:shd w:val="clear" w:color="auto" w:fill="auto"/>
            <w:noWrap/>
            <w:vAlign w:val="bottom"/>
            <w:hideMark/>
          </w:tcPr>
          <w:p w14:paraId="2B6C8B88" w14:textId="77777777" w:rsidR="009B26C6" w:rsidRPr="008670E9" w:rsidRDefault="009B26C6" w:rsidP="008670E9">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Vitality</w:t>
            </w:r>
          </w:p>
        </w:tc>
        <w:tc>
          <w:tcPr>
            <w:tcW w:w="4720" w:type="dxa"/>
            <w:tcBorders>
              <w:top w:val="nil"/>
              <w:left w:val="nil"/>
              <w:bottom w:val="single" w:sz="4" w:space="0" w:color="auto"/>
              <w:right w:val="nil"/>
            </w:tcBorders>
            <w:shd w:val="clear" w:color="auto" w:fill="auto"/>
            <w:noWrap/>
            <w:vAlign w:val="bottom"/>
            <w:hideMark/>
          </w:tcPr>
          <w:p w14:paraId="7E31A2CA" w14:textId="77777777" w:rsidR="009B26C6" w:rsidRPr="008670E9" w:rsidRDefault="009B26C6" w:rsidP="008670E9">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val="en-US" w:eastAsia="en-ID"/>
                <w14:ligatures w14:val="none"/>
              </w:rPr>
              <w:t>Have a lot of energy</w:t>
            </w:r>
          </w:p>
        </w:tc>
        <w:tc>
          <w:tcPr>
            <w:tcW w:w="960" w:type="dxa"/>
            <w:tcBorders>
              <w:top w:val="nil"/>
              <w:left w:val="nil"/>
              <w:bottom w:val="single" w:sz="4" w:space="0" w:color="auto"/>
              <w:right w:val="nil"/>
            </w:tcBorders>
            <w:shd w:val="clear" w:color="auto" w:fill="auto"/>
            <w:noWrap/>
            <w:vAlign w:val="bottom"/>
            <w:hideMark/>
          </w:tcPr>
          <w:p w14:paraId="1448E73D" w14:textId="07491BDC" w:rsidR="009B26C6" w:rsidRPr="008670E9" w:rsidRDefault="006516F9" w:rsidP="008670E9">
            <w:pPr>
              <w:spacing w:after="0" w:line="240" w:lineRule="auto"/>
              <w:jc w:val="right"/>
              <w:rPr>
                <w:rFonts w:ascii="Aptos Narrow" w:eastAsia="Times New Roman" w:hAnsi="Aptos Narrow" w:cs="Times New Roman"/>
                <w:color w:val="000000"/>
                <w:kern w:val="0"/>
                <w:sz w:val="22"/>
                <w:szCs w:val="22"/>
                <w:lang w:eastAsia="en-ID"/>
                <w14:ligatures w14:val="none"/>
              </w:rPr>
            </w:pPr>
            <w:r>
              <w:rPr>
                <w:rFonts w:ascii="Aptos Narrow" w:eastAsia="Times New Roman" w:hAnsi="Aptos Narrow" w:cs="Times New Roman"/>
                <w:color w:val="000000"/>
                <w:kern w:val="0"/>
                <w:sz w:val="22"/>
                <w:szCs w:val="22"/>
                <w:lang w:eastAsia="en-ID"/>
                <w14:ligatures w14:val="none"/>
              </w:rPr>
              <w:t>0</w:t>
            </w:r>
          </w:p>
        </w:tc>
        <w:tc>
          <w:tcPr>
            <w:tcW w:w="960" w:type="dxa"/>
            <w:tcBorders>
              <w:top w:val="nil"/>
              <w:left w:val="nil"/>
              <w:bottom w:val="single" w:sz="4" w:space="0" w:color="auto"/>
              <w:right w:val="nil"/>
            </w:tcBorders>
            <w:shd w:val="clear" w:color="auto" w:fill="auto"/>
            <w:noWrap/>
            <w:vAlign w:val="bottom"/>
            <w:hideMark/>
          </w:tcPr>
          <w:p w14:paraId="4BDBCC87" w14:textId="77777777" w:rsidR="009B26C6" w:rsidRPr="008670E9" w:rsidRDefault="009B26C6" w:rsidP="008670E9">
            <w:pPr>
              <w:spacing w:after="0" w:line="240" w:lineRule="auto"/>
              <w:jc w:val="right"/>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22.67</w:t>
            </w:r>
          </w:p>
        </w:tc>
        <w:tc>
          <w:tcPr>
            <w:tcW w:w="960" w:type="dxa"/>
            <w:tcBorders>
              <w:top w:val="nil"/>
              <w:left w:val="nil"/>
              <w:bottom w:val="single" w:sz="4" w:space="0" w:color="auto"/>
              <w:right w:val="nil"/>
            </w:tcBorders>
            <w:shd w:val="clear" w:color="auto" w:fill="auto"/>
            <w:noWrap/>
            <w:vAlign w:val="bottom"/>
            <w:hideMark/>
          </w:tcPr>
          <w:p w14:paraId="4A4227D1" w14:textId="77777777" w:rsidR="009B26C6" w:rsidRPr="008670E9" w:rsidRDefault="009B26C6" w:rsidP="008670E9">
            <w:pPr>
              <w:spacing w:after="0" w:line="240" w:lineRule="auto"/>
              <w:jc w:val="right"/>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40</w:t>
            </w:r>
          </w:p>
        </w:tc>
        <w:tc>
          <w:tcPr>
            <w:tcW w:w="960" w:type="dxa"/>
            <w:tcBorders>
              <w:top w:val="nil"/>
              <w:left w:val="nil"/>
              <w:bottom w:val="single" w:sz="4" w:space="0" w:color="auto"/>
              <w:right w:val="nil"/>
            </w:tcBorders>
            <w:shd w:val="clear" w:color="auto" w:fill="auto"/>
            <w:noWrap/>
            <w:vAlign w:val="bottom"/>
            <w:hideMark/>
          </w:tcPr>
          <w:p w14:paraId="66FE4F6B" w14:textId="77777777" w:rsidR="009B26C6" w:rsidRPr="008670E9" w:rsidRDefault="009B26C6" w:rsidP="008670E9">
            <w:pPr>
              <w:spacing w:after="0" w:line="240" w:lineRule="auto"/>
              <w:jc w:val="right"/>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3</w:t>
            </w:r>
          </w:p>
        </w:tc>
      </w:tr>
      <w:tr w:rsidR="009B26C6" w:rsidRPr="008670E9" w14:paraId="6E6F1D87" w14:textId="77777777" w:rsidTr="007843B4">
        <w:trPr>
          <w:trHeight w:val="288"/>
        </w:trPr>
        <w:tc>
          <w:tcPr>
            <w:tcW w:w="4300" w:type="dxa"/>
            <w:tcBorders>
              <w:top w:val="nil"/>
              <w:left w:val="nil"/>
              <w:bottom w:val="single" w:sz="4" w:space="0" w:color="auto"/>
              <w:right w:val="nil"/>
            </w:tcBorders>
            <w:shd w:val="clear" w:color="auto" w:fill="auto"/>
            <w:noWrap/>
            <w:vAlign w:val="bottom"/>
            <w:hideMark/>
          </w:tcPr>
          <w:p w14:paraId="52DCD77B" w14:textId="77777777" w:rsidR="009B26C6" w:rsidRPr="008670E9" w:rsidRDefault="009B26C6" w:rsidP="008670E9">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w:t>
            </w:r>
          </w:p>
        </w:tc>
        <w:tc>
          <w:tcPr>
            <w:tcW w:w="4720" w:type="dxa"/>
            <w:tcBorders>
              <w:top w:val="nil"/>
              <w:left w:val="nil"/>
              <w:bottom w:val="single" w:sz="4" w:space="0" w:color="auto"/>
              <w:right w:val="nil"/>
            </w:tcBorders>
            <w:shd w:val="clear" w:color="auto" w:fill="auto"/>
            <w:noWrap/>
            <w:vAlign w:val="bottom"/>
            <w:hideMark/>
          </w:tcPr>
          <w:p w14:paraId="7D43598E" w14:textId="77777777" w:rsidR="009B26C6" w:rsidRPr="008670E9" w:rsidRDefault="009B26C6" w:rsidP="008670E9">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w:t>
            </w:r>
          </w:p>
        </w:tc>
        <w:tc>
          <w:tcPr>
            <w:tcW w:w="960" w:type="dxa"/>
            <w:tcBorders>
              <w:top w:val="nil"/>
              <w:left w:val="nil"/>
              <w:bottom w:val="single" w:sz="4" w:space="0" w:color="auto"/>
              <w:right w:val="nil"/>
            </w:tcBorders>
            <w:shd w:val="clear" w:color="auto" w:fill="auto"/>
            <w:noWrap/>
            <w:vAlign w:val="bottom"/>
            <w:hideMark/>
          </w:tcPr>
          <w:p w14:paraId="070E1220" w14:textId="77777777" w:rsidR="009B26C6" w:rsidRPr="008670E9" w:rsidRDefault="009B26C6" w:rsidP="008670E9">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w:t>
            </w:r>
          </w:p>
        </w:tc>
        <w:tc>
          <w:tcPr>
            <w:tcW w:w="960" w:type="dxa"/>
            <w:tcBorders>
              <w:top w:val="nil"/>
              <w:left w:val="nil"/>
              <w:bottom w:val="single" w:sz="4" w:space="0" w:color="auto"/>
              <w:right w:val="nil"/>
            </w:tcBorders>
            <w:shd w:val="clear" w:color="auto" w:fill="auto"/>
            <w:noWrap/>
            <w:vAlign w:val="bottom"/>
            <w:hideMark/>
          </w:tcPr>
          <w:p w14:paraId="41D9FEE9" w14:textId="77777777" w:rsidR="009B26C6" w:rsidRPr="008670E9" w:rsidRDefault="009B26C6" w:rsidP="008670E9">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w:t>
            </w:r>
          </w:p>
        </w:tc>
        <w:tc>
          <w:tcPr>
            <w:tcW w:w="960" w:type="dxa"/>
            <w:tcBorders>
              <w:top w:val="nil"/>
              <w:left w:val="nil"/>
              <w:bottom w:val="single" w:sz="4" w:space="0" w:color="auto"/>
              <w:right w:val="nil"/>
            </w:tcBorders>
            <w:shd w:val="clear" w:color="auto" w:fill="auto"/>
            <w:noWrap/>
            <w:vAlign w:val="bottom"/>
            <w:hideMark/>
          </w:tcPr>
          <w:p w14:paraId="63150DB4" w14:textId="77777777" w:rsidR="009B26C6" w:rsidRPr="008670E9" w:rsidRDefault="009B26C6" w:rsidP="008670E9">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w:t>
            </w:r>
          </w:p>
        </w:tc>
        <w:tc>
          <w:tcPr>
            <w:tcW w:w="960" w:type="dxa"/>
            <w:tcBorders>
              <w:top w:val="nil"/>
              <w:left w:val="nil"/>
              <w:bottom w:val="single" w:sz="4" w:space="0" w:color="auto"/>
              <w:right w:val="nil"/>
            </w:tcBorders>
            <w:shd w:val="clear" w:color="auto" w:fill="auto"/>
            <w:noWrap/>
            <w:vAlign w:val="bottom"/>
            <w:hideMark/>
          </w:tcPr>
          <w:p w14:paraId="39BBA329" w14:textId="77777777" w:rsidR="009B26C6" w:rsidRPr="008670E9" w:rsidRDefault="009B26C6" w:rsidP="008670E9">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w:t>
            </w:r>
          </w:p>
        </w:tc>
      </w:tr>
      <w:tr w:rsidR="009B26C6" w:rsidRPr="008670E9" w14:paraId="2723E0D7" w14:textId="77777777" w:rsidTr="007843B4">
        <w:trPr>
          <w:trHeight w:val="288"/>
        </w:trPr>
        <w:tc>
          <w:tcPr>
            <w:tcW w:w="4300" w:type="dxa"/>
            <w:tcBorders>
              <w:top w:val="nil"/>
              <w:left w:val="nil"/>
              <w:bottom w:val="nil"/>
              <w:right w:val="nil"/>
            </w:tcBorders>
            <w:shd w:val="clear" w:color="auto" w:fill="auto"/>
            <w:noWrap/>
            <w:vAlign w:val="bottom"/>
            <w:hideMark/>
          </w:tcPr>
          <w:p w14:paraId="37CCC8BE" w14:textId="77777777" w:rsidR="009B26C6" w:rsidRPr="008670E9" w:rsidRDefault="009B26C6" w:rsidP="008670E9">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xml:space="preserve">Pain </w:t>
            </w:r>
          </w:p>
        </w:tc>
        <w:tc>
          <w:tcPr>
            <w:tcW w:w="4720" w:type="dxa"/>
            <w:tcBorders>
              <w:top w:val="nil"/>
              <w:left w:val="nil"/>
              <w:bottom w:val="nil"/>
              <w:right w:val="nil"/>
            </w:tcBorders>
            <w:shd w:val="clear" w:color="auto" w:fill="auto"/>
            <w:noWrap/>
            <w:vAlign w:val="bottom"/>
            <w:hideMark/>
          </w:tcPr>
          <w:p w14:paraId="463DEEE0" w14:textId="77777777" w:rsidR="009B26C6" w:rsidRPr="008670E9" w:rsidRDefault="009B26C6" w:rsidP="008670E9">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val="en-US" w:eastAsia="en-ID"/>
                <w14:ligatures w14:val="none"/>
              </w:rPr>
              <w:t>How much pain interferes with normal work</w:t>
            </w:r>
          </w:p>
        </w:tc>
        <w:tc>
          <w:tcPr>
            <w:tcW w:w="960" w:type="dxa"/>
            <w:tcBorders>
              <w:top w:val="nil"/>
              <w:left w:val="nil"/>
              <w:bottom w:val="nil"/>
              <w:right w:val="nil"/>
            </w:tcBorders>
            <w:shd w:val="clear" w:color="auto" w:fill="auto"/>
            <w:noWrap/>
            <w:vAlign w:val="bottom"/>
            <w:hideMark/>
          </w:tcPr>
          <w:p w14:paraId="31D4A97A" w14:textId="77777777" w:rsidR="009B26C6" w:rsidRPr="008670E9" w:rsidRDefault="009B26C6" w:rsidP="008670E9">
            <w:pPr>
              <w:spacing w:after="0" w:line="240" w:lineRule="auto"/>
              <w:jc w:val="right"/>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25</w:t>
            </w:r>
          </w:p>
        </w:tc>
        <w:tc>
          <w:tcPr>
            <w:tcW w:w="960" w:type="dxa"/>
            <w:tcBorders>
              <w:top w:val="nil"/>
              <w:left w:val="nil"/>
              <w:bottom w:val="nil"/>
              <w:right w:val="nil"/>
            </w:tcBorders>
            <w:shd w:val="clear" w:color="auto" w:fill="auto"/>
            <w:noWrap/>
            <w:vAlign w:val="bottom"/>
            <w:hideMark/>
          </w:tcPr>
          <w:p w14:paraId="46766D16" w14:textId="77777777" w:rsidR="009B26C6" w:rsidRPr="008670E9" w:rsidRDefault="009B26C6" w:rsidP="008670E9">
            <w:pPr>
              <w:spacing w:after="0" w:line="240" w:lineRule="auto"/>
              <w:jc w:val="right"/>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46.06</w:t>
            </w:r>
          </w:p>
        </w:tc>
        <w:tc>
          <w:tcPr>
            <w:tcW w:w="960" w:type="dxa"/>
            <w:tcBorders>
              <w:top w:val="nil"/>
              <w:left w:val="nil"/>
              <w:bottom w:val="nil"/>
              <w:right w:val="nil"/>
            </w:tcBorders>
            <w:shd w:val="clear" w:color="auto" w:fill="auto"/>
            <w:noWrap/>
            <w:vAlign w:val="bottom"/>
            <w:hideMark/>
          </w:tcPr>
          <w:p w14:paraId="4843AE92" w14:textId="77777777" w:rsidR="009B26C6" w:rsidRPr="008670E9" w:rsidRDefault="009B26C6" w:rsidP="008670E9">
            <w:pPr>
              <w:spacing w:after="0" w:line="240" w:lineRule="auto"/>
              <w:jc w:val="right"/>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75</w:t>
            </w:r>
          </w:p>
        </w:tc>
        <w:tc>
          <w:tcPr>
            <w:tcW w:w="960" w:type="dxa"/>
            <w:tcBorders>
              <w:top w:val="nil"/>
              <w:left w:val="nil"/>
              <w:bottom w:val="nil"/>
              <w:right w:val="nil"/>
            </w:tcBorders>
            <w:shd w:val="clear" w:color="auto" w:fill="auto"/>
            <w:noWrap/>
            <w:vAlign w:val="bottom"/>
            <w:hideMark/>
          </w:tcPr>
          <w:p w14:paraId="678CFF1D" w14:textId="77777777" w:rsidR="009B26C6" w:rsidRPr="008670E9" w:rsidRDefault="009B26C6" w:rsidP="008670E9">
            <w:pPr>
              <w:spacing w:after="0" w:line="240" w:lineRule="auto"/>
              <w:jc w:val="right"/>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3</w:t>
            </w:r>
          </w:p>
        </w:tc>
      </w:tr>
    </w:tbl>
    <w:p w14:paraId="46E18286" w14:textId="77777777" w:rsidR="008670E9" w:rsidRPr="00B451A5" w:rsidRDefault="008670E9" w:rsidP="00B451A5">
      <w:pPr>
        <w:rPr>
          <w:lang w:val="en-US"/>
        </w:rPr>
      </w:pPr>
    </w:p>
    <w:p w14:paraId="2B89F4E5" w14:textId="77777777" w:rsidR="009B26C6" w:rsidRDefault="009B26C6" w:rsidP="00B451A5">
      <w:pPr>
        <w:rPr>
          <w:lang w:val="en-US"/>
        </w:rPr>
      </w:pPr>
    </w:p>
    <w:p w14:paraId="0C0AC57E" w14:textId="77777777" w:rsidR="009B26C6" w:rsidRDefault="009B26C6" w:rsidP="00B451A5">
      <w:pPr>
        <w:rPr>
          <w:lang w:val="en-US"/>
        </w:rPr>
      </w:pPr>
    </w:p>
    <w:p w14:paraId="09484EC7" w14:textId="77777777" w:rsidR="009B26C6" w:rsidRDefault="009B26C6" w:rsidP="00B451A5">
      <w:pPr>
        <w:rPr>
          <w:lang w:val="en-US"/>
        </w:rPr>
      </w:pPr>
    </w:p>
    <w:p w14:paraId="3FCFCB76" w14:textId="14472AF9" w:rsidR="00CD1138" w:rsidRDefault="008670E9" w:rsidP="00B451A5">
      <w:pPr>
        <w:rPr>
          <w:lang w:val="en-US"/>
        </w:rPr>
      </w:pPr>
      <w:r>
        <w:rPr>
          <w:lang w:val="en-US"/>
        </w:rPr>
        <w:t>Follow-up</w:t>
      </w:r>
    </w:p>
    <w:tbl>
      <w:tblPr>
        <w:tblW w:w="12860" w:type="dxa"/>
        <w:tblInd w:w="565" w:type="dxa"/>
        <w:tblLook w:val="04A0" w:firstRow="1" w:lastRow="0" w:firstColumn="1" w:lastColumn="0" w:noHBand="0" w:noVBand="1"/>
      </w:tblPr>
      <w:tblGrid>
        <w:gridCol w:w="4300"/>
        <w:gridCol w:w="4720"/>
        <w:gridCol w:w="960"/>
        <w:gridCol w:w="960"/>
        <w:gridCol w:w="960"/>
        <w:gridCol w:w="960"/>
      </w:tblGrid>
      <w:tr w:rsidR="009B26C6" w:rsidRPr="008670E9" w14:paraId="18B9313F" w14:textId="77777777" w:rsidTr="007843B4">
        <w:trPr>
          <w:trHeight w:val="288"/>
        </w:trPr>
        <w:tc>
          <w:tcPr>
            <w:tcW w:w="4300" w:type="dxa"/>
            <w:tcBorders>
              <w:top w:val="nil"/>
              <w:left w:val="nil"/>
              <w:bottom w:val="single" w:sz="4" w:space="0" w:color="auto"/>
              <w:right w:val="nil"/>
            </w:tcBorders>
            <w:shd w:val="clear" w:color="auto" w:fill="auto"/>
            <w:noWrap/>
            <w:vAlign w:val="bottom"/>
            <w:hideMark/>
          </w:tcPr>
          <w:p w14:paraId="27CEC4ED" w14:textId="77777777" w:rsidR="009B26C6" w:rsidRPr="008670E9" w:rsidRDefault="009B26C6" w:rsidP="00FA0CA2">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val="en-US" w:eastAsia="en-ID"/>
                <w14:ligatures w14:val="none"/>
              </w:rPr>
              <w:t>VR12 item</w:t>
            </w:r>
          </w:p>
        </w:tc>
        <w:tc>
          <w:tcPr>
            <w:tcW w:w="4720" w:type="dxa"/>
            <w:tcBorders>
              <w:top w:val="nil"/>
              <w:left w:val="nil"/>
              <w:bottom w:val="single" w:sz="4" w:space="0" w:color="auto"/>
              <w:right w:val="nil"/>
            </w:tcBorders>
            <w:shd w:val="clear" w:color="auto" w:fill="auto"/>
            <w:noWrap/>
            <w:vAlign w:val="bottom"/>
            <w:hideMark/>
          </w:tcPr>
          <w:p w14:paraId="4265717E" w14:textId="77777777" w:rsidR="009B26C6" w:rsidRPr="008670E9" w:rsidRDefault="009B26C6" w:rsidP="00FA0CA2">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Questions</w:t>
            </w:r>
          </w:p>
        </w:tc>
        <w:tc>
          <w:tcPr>
            <w:tcW w:w="960" w:type="dxa"/>
            <w:tcBorders>
              <w:top w:val="nil"/>
              <w:left w:val="nil"/>
              <w:bottom w:val="single" w:sz="4" w:space="0" w:color="auto"/>
              <w:right w:val="nil"/>
            </w:tcBorders>
            <w:shd w:val="clear" w:color="auto" w:fill="auto"/>
            <w:noWrap/>
            <w:vAlign w:val="bottom"/>
            <w:hideMark/>
          </w:tcPr>
          <w:p w14:paraId="48BFCDDB" w14:textId="77777777" w:rsidR="009B26C6" w:rsidRPr="008670E9" w:rsidRDefault="009B26C6" w:rsidP="00FA0CA2">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1st Qu.</w:t>
            </w:r>
          </w:p>
        </w:tc>
        <w:tc>
          <w:tcPr>
            <w:tcW w:w="960" w:type="dxa"/>
            <w:tcBorders>
              <w:top w:val="nil"/>
              <w:left w:val="nil"/>
              <w:bottom w:val="single" w:sz="4" w:space="0" w:color="auto"/>
              <w:right w:val="nil"/>
            </w:tcBorders>
            <w:shd w:val="clear" w:color="auto" w:fill="auto"/>
            <w:noWrap/>
            <w:vAlign w:val="bottom"/>
            <w:hideMark/>
          </w:tcPr>
          <w:p w14:paraId="014937A9" w14:textId="77777777" w:rsidR="009B26C6" w:rsidRPr="008670E9" w:rsidRDefault="009B26C6" w:rsidP="00FA0CA2">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Mean</w:t>
            </w:r>
          </w:p>
        </w:tc>
        <w:tc>
          <w:tcPr>
            <w:tcW w:w="960" w:type="dxa"/>
            <w:tcBorders>
              <w:top w:val="nil"/>
              <w:left w:val="nil"/>
              <w:bottom w:val="single" w:sz="4" w:space="0" w:color="auto"/>
              <w:right w:val="nil"/>
            </w:tcBorders>
            <w:shd w:val="clear" w:color="auto" w:fill="auto"/>
            <w:noWrap/>
            <w:vAlign w:val="bottom"/>
            <w:hideMark/>
          </w:tcPr>
          <w:p w14:paraId="70E8ED7D" w14:textId="77777777" w:rsidR="009B26C6" w:rsidRPr="008670E9" w:rsidRDefault="009B26C6" w:rsidP="00FA0CA2">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3rd Qu.</w:t>
            </w:r>
          </w:p>
        </w:tc>
        <w:tc>
          <w:tcPr>
            <w:tcW w:w="960" w:type="dxa"/>
            <w:tcBorders>
              <w:top w:val="nil"/>
              <w:left w:val="nil"/>
              <w:bottom w:val="single" w:sz="4" w:space="0" w:color="auto"/>
              <w:right w:val="nil"/>
            </w:tcBorders>
            <w:shd w:val="clear" w:color="auto" w:fill="auto"/>
            <w:noWrap/>
            <w:vAlign w:val="bottom"/>
            <w:hideMark/>
          </w:tcPr>
          <w:p w14:paraId="32EBBCDD" w14:textId="77777777" w:rsidR="009B26C6" w:rsidRPr="008670E9" w:rsidRDefault="009B26C6" w:rsidP="00FA0CA2">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Missing</w:t>
            </w:r>
          </w:p>
        </w:tc>
      </w:tr>
      <w:tr w:rsidR="009B26C6" w:rsidRPr="008670E9" w14:paraId="4800D573" w14:textId="77777777" w:rsidTr="007843B4">
        <w:trPr>
          <w:trHeight w:val="288"/>
        </w:trPr>
        <w:tc>
          <w:tcPr>
            <w:tcW w:w="4300" w:type="dxa"/>
            <w:tcBorders>
              <w:top w:val="nil"/>
              <w:left w:val="nil"/>
              <w:bottom w:val="single" w:sz="4" w:space="0" w:color="auto"/>
              <w:right w:val="nil"/>
            </w:tcBorders>
            <w:shd w:val="clear" w:color="auto" w:fill="auto"/>
            <w:noWrap/>
            <w:hideMark/>
          </w:tcPr>
          <w:p w14:paraId="13A2F1E4" w14:textId="77777777" w:rsidR="009B26C6" w:rsidRPr="008670E9" w:rsidRDefault="009B26C6" w:rsidP="00FA0CA2">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General health</w:t>
            </w:r>
          </w:p>
        </w:tc>
        <w:tc>
          <w:tcPr>
            <w:tcW w:w="4720" w:type="dxa"/>
            <w:tcBorders>
              <w:top w:val="nil"/>
              <w:left w:val="nil"/>
              <w:bottom w:val="single" w:sz="4" w:space="0" w:color="auto"/>
              <w:right w:val="nil"/>
            </w:tcBorders>
            <w:shd w:val="clear" w:color="auto" w:fill="auto"/>
            <w:noWrap/>
            <w:hideMark/>
          </w:tcPr>
          <w:p w14:paraId="6D266D8D" w14:textId="77777777" w:rsidR="009B26C6" w:rsidRPr="008670E9" w:rsidRDefault="009B26C6" w:rsidP="00FA0CA2">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val="en-US" w:eastAsia="en-ID"/>
                <w14:ligatures w14:val="none"/>
              </w:rPr>
              <w:t>In general, you would say your health is</w:t>
            </w:r>
          </w:p>
        </w:tc>
        <w:tc>
          <w:tcPr>
            <w:tcW w:w="960" w:type="dxa"/>
            <w:tcBorders>
              <w:top w:val="nil"/>
              <w:left w:val="nil"/>
              <w:bottom w:val="single" w:sz="4" w:space="0" w:color="auto"/>
              <w:right w:val="nil"/>
            </w:tcBorders>
            <w:shd w:val="clear" w:color="auto" w:fill="auto"/>
            <w:noWrap/>
            <w:vAlign w:val="bottom"/>
            <w:hideMark/>
          </w:tcPr>
          <w:p w14:paraId="76459D20" w14:textId="77777777" w:rsidR="009B26C6" w:rsidRPr="008670E9" w:rsidRDefault="009B26C6" w:rsidP="00FA0CA2">
            <w:pPr>
              <w:spacing w:after="0" w:line="240" w:lineRule="auto"/>
              <w:jc w:val="right"/>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35</w:t>
            </w:r>
          </w:p>
        </w:tc>
        <w:tc>
          <w:tcPr>
            <w:tcW w:w="960" w:type="dxa"/>
            <w:tcBorders>
              <w:top w:val="nil"/>
              <w:left w:val="nil"/>
              <w:bottom w:val="single" w:sz="4" w:space="0" w:color="auto"/>
              <w:right w:val="nil"/>
            </w:tcBorders>
            <w:shd w:val="clear" w:color="auto" w:fill="auto"/>
            <w:noWrap/>
            <w:vAlign w:val="bottom"/>
            <w:hideMark/>
          </w:tcPr>
          <w:p w14:paraId="67A9CBD5" w14:textId="4EEFF7C4" w:rsidR="009B26C6" w:rsidRPr="008670E9" w:rsidRDefault="009B26C6" w:rsidP="00FA0CA2">
            <w:pPr>
              <w:spacing w:after="0" w:line="240" w:lineRule="auto"/>
              <w:jc w:val="right"/>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4</w:t>
            </w:r>
            <w:r>
              <w:rPr>
                <w:rFonts w:ascii="Aptos Narrow" w:eastAsia="Times New Roman" w:hAnsi="Aptos Narrow" w:cs="Times New Roman"/>
                <w:color w:val="000000"/>
                <w:kern w:val="0"/>
                <w:sz w:val="22"/>
                <w:szCs w:val="22"/>
                <w:lang w:eastAsia="en-ID"/>
                <w14:ligatures w14:val="none"/>
              </w:rPr>
              <w:t>8.19</w:t>
            </w:r>
          </w:p>
        </w:tc>
        <w:tc>
          <w:tcPr>
            <w:tcW w:w="960" w:type="dxa"/>
            <w:tcBorders>
              <w:top w:val="nil"/>
              <w:left w:val="nil"/>
              <w:bottom w:val="single" w:sz="4" w:space="0" w:color="auto"/>
              <w:right w:val="nil"/>
            </w:tcBorders>
            <w:shd w:val="clear" w:color="auto" w:fill="auto"/>
            <w:noWrap/>
            <w:vAlign w:val="bottom"/>
            <w:hideMark/>
          </w:tcPr>
          <w:p w14:paraId="77FDAA47" w14:textId="77777777" w:rsidR="009B26C6" w:rsidRPr="008670E9" w:rsidRDefault="009B26C6" w:rsidP="00FA0CA2">
            <w:pPr>
              <w:spacing w:after="0" w:line="240" w:lineRule="auto"/>
              <w:jc w:val="right"/>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60</w:t>
            </w:r>
          </w:p>
        </w:tc>
        <w:tc>
          <w:tcPr>
            <w:tcW w:w="960" w:type="dxa"/>
            <w:tcBorders>
              <w:top w:val="nil"/>
              <w:left w:val="nil"/>
              <w:bottom w:val="single" w:sz="4" w:space="0" w:color="auto"/>
              <w:right w:val="nil"/>
            </w:tcBorders>
            <w:shd w:val="clear" w:color="auto" w:fill="auto"/>
            <w:noWrap/>
            <w:vAlign w:val="bottom"/>
            <w:hideMark/>
          </w:tcPr>
          <w:p w14:paraId="597A6851" w14:textId="58634932" w:rsidR="009B26C6" w:rsidRPr="008670E9" w:rsidRDefault="009B26C6" w:rsidP="00FA0CA2">
            <w:pPr>
              <w:spacing w:after="0" w:line="240" w:lineRule="auto"/>
              <w:jc w:val="right"/>
              <w:rPr>
                <w:rFonts w:ascii="Aptos Narrow" w:eastAsia="Times New Roman" w:hAnsi="Aptos Narrow" w:cs="Times New Roman"/>
                <w:color w:val="000000"/>
                <w:kern w:val="0"/>
                <w:sz w:val="22"/>
                <w:szCs w:val="22"/>
                <w:lang w:eastAsia="en-ID"/>
                <w14:ligatures w14:val="none"/>
              </w:rPr>
            </w:pPr>
            <w:r>
              <w:rPr>
                <w:rFonts w:ascii="Aptos Narrow" w:eastAsia="Times New Roman" w:hAnsi="Aptos Narrow" w:cs="Times New Roman"/>
                <w:color w:val="000000"/>
                <w:kern w:val="0"/>
                <w:sz w:val="22"/>
                <w:szCs w:val="22"/>
                <w:lang w:eastAsia="en-ID"/>
                <w14:ligatures w14:val="none"/>
              </w:rPr>
              <w:t>24</w:t>
            </w:r>
          </w:p>
        </w:tc>
      </w:tr>
      <w:tr w:rsidR="009B26C6" w:rsidRPr="008670E9" w14:paraId="5A1FFF1D" w14:textId="77777777" w:rsidTr="007843B4">
        <w:trPr>
          <w:trHeight w:val="288"/>
        </w:trPr>
        <w:tc>
          <w:tcPr>
            <w:tcW w:w="4300" w:type="dxa"/>
            <w:tcBorders>
              <w:top w:val="nil"/>
              <w:left w:val="nil"/>
              <w:bottom w:val="single" w:sz="4" w:space="0" w:color="auto"/>
              <w:right w:val="nil"/>
            </w:tcBorders>
            <w:shd w:val="clear" w:color="auto" w:fill="auto"/>
            <w:noWrap/>
            <w:hideMark/>
          </w:tcPr>
          <w:p w14:paraId="63097770" w14:textId="77777777" w:rsidR="009B26C6" w:rsidRPr="008670E9" w:rsidRDefault="009B26C6" w:rsidP="00FA0CA2">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w:t>
            </w:r>
          </w:p>
        </w:tc>
        <w:tc>
          <w:tcPr>
            <w:tcW w:w="4720" w:type="dxa"/>
            <w:tcBorders>
              <w:top w:val="nil"/>
              <w:left w:val="nil"/>
              <w:bottom w:val="single" w:sz="4" w:space="0" w:color="auto"/>
              <w:right w:val="nil"/>
            </w:tcBorders>
            <w:shd w:val="clear" w:color="auto" w:fill="auto"/>
            <w:noWrap/>
            <w:hideMark/>
          </w:tcPr>
          <w:p w14:paraId="7D37FBA5" w14:textId="77777777" w:rsidR="009B26C6" w:rsidRPr="008670E9" w:rsidRDefault="009B26C6" w:rsidP="00FA0CA2">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w:t>
            </w:r>
          </w:p>
        </w:tc>
        <w:tc>
          <w:tcPr>
            <w:tcW w:w="960" w:type="dxa"/>
            <w:tcBorders>
              <w:top w:val="nil"/>
              <w:left w:val="nil"/>
              <w:bottom w:val="single" w:sz="4" w:space="0" w:color="auto"/>
              <w:right w:val="nil"/>
            </w:tcBorders>
            <w:shd w:val="clear" w:color="auto" w:fill="auto"/>
            <w:noWrap/>
            <w:vAlign w:val="bottom"/>
            <w:hideMark/>
          </w:tcPr>
          <w:p w14:paraId="67BDE1B9" w14:textId="77777777" w:rsidR="009B26C6" w:rsidRPr="008670E9" w:rsidRDefault="009B26C6" w:rsidP="00FA0CA2">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w:t>
            </w:r>
          </w:p>
        </w:tc>
        <w:tc>
          <w:tcPr>
            <w:tcW w:w="960" w:type="dxa"/>
            <w:tcBorders>
              <w:top w:val="nil"/>
              <w:left w:val="nil"/>
              <w:bottom w:val="single" w:sz="4" w:space="0" w:color="auto"/>
              <w:right w:val="nil"/>
            </w:tcBorders>
            <w:shd w:val="clear" w:color="auto" w:fill="auto"/>
            <w:noWrap/>
            <w:vAlign w:val="bottom"/>
            <w:hideMark/>
          </w:tcPr>
          <w:p w14:paraId="7A896EEA" w14:textId="77777777" w:rsidR="009B26C6" w:rsidRPr="008670E9" w:rsidRDefault="009B26C6" w:rsidP="00FA0CA2">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w:t>
            </w:r>
          </w:p>
        </w:tc>
        <w:tc>
          <w:tcPr>
            <w:tcW w:w="960" w:type="dxa"/>
            <w:tcBorders>
              <w:top w:val="nil"/>
              <w:left w:val="nil"/>
              <w:bottom w:val="single" w:sz="4" w:space="0" w:color="auto"/>
              <w:right w:val="nil"/>
            </w:tcBorders>
            <w:shd w:val="clear" w:color="auto" w:fill="auto"/>
            <w:noWrap/>
            <w:vAlign w:val="bottom"/>
            <w:hideMark/>
          </w:tcPr>
          <w:p w14:paraId="0570F8C1" w14:textId="77777777" w:rsidR="009B26C6" w:rsidRPr="008670E9" w:rsidRDefault="009B26C6" w:rsidP="00FA0CA2">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w:t>
            </w:r>
          </w:p>
        </w:tc>
        <w:tc>
          <w:tcPr>
            <w:tcW w:w="960" w:type="dxa"/>
            <w:tcBorders>
              <w:top w:val="nil"/>
              <w:left w:val="nil"/>
              <w:bottom w:val="single" w:sz="4" w:space="0" w:color="auto"/>
              <w:right w:val="nil"/>
            </w:tcBorders>
            <w:shd w:val="clear" w:color="auto" w:fill="auto"/>
            <w:noWrap/>
            <w:vAlign w:val="bottom"/>
            <w:hideMark/>
          </w:tcPr>
          <w:p w14:paraId="5A03AD66" w14:textId="77777777" w:rsidR="009B26C6" w:rsidRPr="008670E9" w:rsidRDefault="009B26C6" w:rsidP="00FA0CA2">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w:t>
            </w:r>
          </w:p>
        </w:tc>
      </w:tr>
      <w:tr w:rsidR="009B26C6" w:rsidRPr="008670E9" w14:paraId="34FA61AB" w14:textId="77777777" w:rsidTr="007843B4">
        <w:trPr>
          <w:trHeight w:val="288"/>
        </w:trPr>
        <w:tc>
          <w:tcPr>
            <w:tcW w:w="4300" w:type="dxa"/>
            <w:tcBorders>
              <w:top w:val="nil"/>
              <w:left w:val="nil"/>
              <w:bottom w:val="single" w:sz="4" w:space="0" w:color="auto"/>
              <w:right w:val="nil"/>
            </w:tcBorders>
            <w:shd w:val="clear" w:color="auto" w:fill="auto"/>
            <w:noWrap/>
            <w:vAlign w:val="bottom"/>
            <w:hideMark/>
          </w:tcPr>
          <w:p w14:paraId="188AEC4E" w14:textId="77777777" w:rsidR="009B26C6" w:rsidRPr="008670E9" w:rsidRDefault="009B26C6" w:rsidP="00FA0CA2">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Physical functioning</w:t>
            </w:r>
          </w:p>
        </w:tc>
        <w:tc>
          <w:tcPr>
            <w:tcW w:w="4720" w:type="dxa"/>
            <w:tcBorders>
              <w:top w:val="nil"/>
              <w:left w:val="nil"/>
              <w:bottom w:val="single" w:sz="4" w:space="0" w:color="auto"/>
              <w:right w:val="nil"/>
            </w:tcBorders>
            <w:shd w:val="clear" w:color="auto" w:fill="auto"/>
            <w:noWrap/>
            <w:vAlign w:val="bottom"/>
            <w:hideMark/>
          </w:tcPr>
          <w:p w14:paraId="24982DFA" w14:textId="29DBA477" w:rsidR="009B26C6" w:rsidRPr="008670E9" w:rsidRDefault="009B26C6" w:rsidP="00FA0CA2">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val="en-US" w:eastAsia="en-ID"/>
                <w14:ligatures w14:val="none"/>
              </w:rPr>
              <w:t>Moderate activities</w:t>
            </w:r>
          </w:p>
        </w:tc>
        <w:tc>
          <w:tcPr>
            <w:tcW w:w="960" w:type="dxa"/>
            <w:tcBorders>
              <w:top w:val="nil"/>
              <w:left w:val="nil"/>
              <w:bottom w:val="single" w:sz="4" w:space="0" w:color="auto"/>
              <w:right w:val="nil"/>
            </w:tcBorders>
            <w:shd w:val="clear" w:color="auto" w:fill="auto"/>
            <w:noWrap/>
            <w:vAlign w:val="bottom"/>
            <w:hideMark/>
          </w:tcPr>
          <w:p w14:paraId="7D2887CA" w14:textId="77777777" w:rsidR="009B26C6" w:rsidRPr="008670E9" w:rsidRDefault="009B26C6" w:rsidP="00FA0CA2">
            <w:pPr>
              <w:spacing w:after="0" w:line="240" w:lineRule="auto"/>
              <w:jc w:val="right"/>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50</w:t>
            </w:r>
          </w:p>
        </w:tc>
        <w:tc>
          <w:tcPr>
            <w:tcW w:w="960" w:type="dxa"/>
            <w:tcBorders>
              <w:top w:val="nil"/>
              <w:left w:val="nil"/>
              <w:bottom w:val="single" w:sz="4" w:space="0" w:color="auto"/>
              <w:right w:val="nil"/>
            </w:tcBorders>
            <w:shd w:val="clear" w:color="auto" w:fill="auto"/>
            <w:noWrap/>
            <w:vAlign w:val="bottom"/>
            <w:hideMark/>
          </w:tcPr>
          <w:p w14:paraId="16EE4486" w14:textId="7750D4E2" w:rsidR="009B26C6" w:rsidRPr="008670E9" w:rsidRDefault="009B26C6" w:rsidP="00FA0CA2">
            <w:pPr>
              <w:spacing w:after="0" w:line="240" w:lineRule="auto"/>
              <w:jc w:val="right"/>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5</w:t>
            </w:r>
            <w:r w:rsidR="003F5641">
              <w:rPr>
                <w:rFonts w:ascii="Aptos Narrow" w:eastAsia="Times New Roman" w:hAnsi="Aptos Narrow" w:cs="Times New Roman"/>
                <w:color w:val="000000"/>
                <w:kern w:val="0"/>
                <w:sz w:val="22"/>
                <w:szCs w:val="22"/>
                <w:lang w:eastAsia="en-ID"/>
                <w14:ligatures w14:val="none"/>
              </w:rPr>
              <w:t>9</w:t>
            </w:r>
            <w:r w:rsidRPr="008670E9">
              <w:rPr>
                <w:rFonts w:ascii="Aptos Narrow" w:eastAsia="Times New Roman" w:hAnsi="Aptos Narrow" w:cs="Times New Roman"/>
                <w:color w:val="000000"/>
                <w:kern w:val="0"/>
                <w:sz w:val="22"/>
                <w:szCs w:val="22"/>
                <w:lang w:eastAsia="en-ID"/>
                <w14:ligatures w14:val="none"/>
              </w:rPr>
              <w:t>.</w:t>
            </w:r>
            <w:r w:rsidR="003F5641">
              <w:rPr>
                <w:rFonts w:ascii="Aptos Narrow" w:eastAsia="Times New Roman" w:hAnsi="Aptos Narrow" w:cs="Times New Roman"/>
                <w:color w:val="000000"/>
                <w:kern w:val="0"/>
                <w:sz w:val="22"/>
                <w:szCs w:val="22"/>
                <w:lang w:eastAsia="en-ID"/>
                <w14:ligatures w14:val="none"/>
              </w:rPr>
              <w:t>38</w:t>
            </w:r>
          </w:p>
        </w:tc>
        <w:tc>
          <w:tcPr>
            <w:tcW w:w="960" w:type="dxa"/>
            <w:tcBorders>
              <w:top w:val="nil"/>
              <w:left w:val="nil"/>
              <w:bottom w:val="single" w:sz="4" w:space="0" w:color="auto"/>
              <w:right w:val="nil"/>
            </w:tcBorders>
            <w:shd w:val="clear" w:color="auto" w:fill="auto"/>
            <w:noWrap/>
            <w:vAlign w:val="bottom"/>
            <w:hideMark/>
          </w:tcPr>
          <w:p w14:paraId="4DC79123" w14:textId="77777777" w:rsidR="009B26C6" w:rsidRPr="008670E9" w:rsidRDefault="009B26C6" w:rsidP="00FA0CA2">
            <w:pPr>
              <w:spacing w:after="0" w:line="240" w:lineRule="auto"/>
              <w:jc w:val="right"/>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100</w:t>
            </w:r>
          </w:p>
        </w:tc>
        <w:tc>
          <w:tcPr>
            <w:tcW w:w="960" w:type="dxa"/>
            <w:tcBorders>
              <w:top w:val="nil"/>
              <w:left w:val="nil"/>
              <w:bottom w:val="single" w:sz="4" w:space="0" w:color="auto"/>
              <w:right w:val="nil"/>
            </w:tcBorders>
            <w:shd w:val="clear" w:color="auto" w:fill="auto"/>
            <w:noWrap/>
            <w:vAlign w:val="bottom"/>
            <w:hideMark/>
          </w:tcPr>
          <w:p w14:paraId="7C17B7FD" w14:textId="73FBD55C" w:rsidR="009B26C6" w:rsidRPr="008670E9" w:rsidRDefault="009B26C6" w:rsidP="00FA0CA2">
            <w:pPr>
              <w:spacing w:after="0" w:line="240" w:lineRule="auto"/>
              <w:jc w:val="right"/>
              <w:rPr>
                <w:rFonts w:ascii="Aptos Narrow" w:eastAsia="Times New Roman" w:hAnsi="Aptos Narrow" w:cs="Times New Roman"/>
                <w:color w:val="000000"/>
                <w:kern w:val="0"/>
                <w:sz w:val="22"/>
                <w:szCs w:val="22"/>
                <w:lang w:eastAsia="en-ID"/>
                <w14:ligatures w14:val="none"/>
              </w:rPr>
            </w:pPr>
            <w:r>
              <w:rPr>
                <w:rFonts w:ascii="Aptos Narrow" w:eastAsia="Times New Roman" w:hAnsi="Aptos Narrow" w:cs="Times New Roman"/>
                <w:color w:val="000000"/>
                <w:kern w:val="0"/>
                <w:sz w:val="22"/>
                <w:szCs w:val="22"/>
                <w:lang w:eastAsia="en-ID"/>
                <w14:ligatures w14:val="none"/>
              </w:rPr>
              <w:t>24</w:t>
            </w:r>
          </w:p>
        </w:tc>
      </w:tr>
      <w:tr w:rsidR="009B26C6" w:rsidRPr="008670E9" w14:paraId="2CBE69AE" w14:textId="77777777" w:rsidTr="007843B4">
        <w:trPr>
          <w:trHeight w:val="288"/>
        </w:trPr>
        <w:tc>
          <w:tcPr>
            <w:tcW w:w="4300" w:type="dxa"/>
            <w:tcBorders>
              <w:top w:val="nil"/>
              <w:left w:val="nil"/>
              <w:bottom w:val="single" w:sz="4" w:space="0" w:color="auto"/>
              <w:right w:val="nil"/>
            </w:tcBorders>
            <w:shd w:val="clear" w:color="auto" w:fill="auto"/>
            <w:noWrap/>
            <w:vAlign w:val="bottom"/>
            <w:hideMark/>
          </w:tcPr>
          <w:p w14:paraId="0481A13C" w14:textId="77777777" w:rsidR="009B26C6" w:rsidRPr="008670E9" w:rsidRDefault="009B26C6" w:rsidP="00FA0CA2">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w:t>
            </w:r>
          </w:p>
        </w:tc>
        <w:tc>
          <w:tcPr>
            <w:tcW w:w="4720" w:type="dxa"/>
            <w:tcBorders>
              <w:top w:val="nil"/>
              <w:left w:val="nil"/>
              <w:bottom w:val="single" w:sz="4" w:space="0" w:color="auto"/>
              <w:right w:val="nil"/>
            </w:tcBorders>
            <w:shd w:val="clear" w:color="auto" w:fill="auto"/>
            <w:noWrap/>
            <w:vAlign w:val="bottom"/>
            <w:hideMark/>
          </w:tcPr>
          <w:p w14:paraId="7C13328A" w14:textId="77777777" w:rsidR="009B26C6" w:rsidRPr="008670E9" w:rsidRDefault="009B26C6" w:rsidP="00FA0CA2">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w:t>
            </w:r>
          </w:p>
        </w:tc>
        <w:tc>
          <w:tcPr>
            <w:tcW w:w="960" w:type="dxa"/>
            <w:tcBorders>
              <w:top w:val="nil"/>
              <w:left w:val="nil"/>
              <w:bottom w:val="single" w:sz="4" w:space="0" w:color="auto"/>
              <w:right w:val="nil"/>
            </w:tcBorders>
            <w:shd w:val="clear" w:color="auto" w:fill="auto"/>
            <w:noWrap/>
            <w:vAlign w:val="bottom"/>
            <w:hideMark/>
          </w:tcPr>
          <w:p w14:paraId="0786DDBC" w14:textId="77777777" w:rsidR="009B26C6" w:rsidRPr="008670E9" w:rsidRDefault="009B26C6" w:rsidP="00FA0CA2">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w:t>
            </w:r>
          </w:p>
        </w:tc>
        <w:tc>
          <w:tcPr>
            <w:tcW w:w="960" w:type="dxa"/>
            <w:tcBorders>
              <w:top w:val="nil"/>
              <w:left w:val="nil"/>
              <w:bottom w:val="single" w:sz="4" w:space="0" w:color="auto"/>
              <w:right w:val="nil"/>
            </w:tcBorders>
            <w:shd w:val="clear" w:color="auto" w:fill="auto"/>
            <w:noWrap/>
            <w:vAlign w:val="bottom"/>
            <w:hideMark/>
          </w:tcPr>
          <w:p w14:paraId="5BF523AD" w14:textId="77777777" w:rsidR="009B26C6" w:rsidRPr="008670E9" w:rsidRDefault="009B26C6" w:rsidP="00FA0CA2">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w:t>
            </w:r>
          </w:p>
        </w:tc>
        <w:tc>
          <w:tcPr>
            <w:tcW w:w="960" w:type="dxa"/>
            <w:tcBorders>
              <w:top w:val="nil"/>
              <w:left w:val="nil"/>
              <w:bottom w:val="single" w:sz="4" w:space="0" w:color="auto"/>
              <w:right w:val="nil"/>
            </w:tcBorders>
            <w:shd w:val="clear" w:color="auto" w:fill="auto"/>
            <w:noWrap/>
            <w:vAlign w:val="bottom"/>
            <w:hideMark/>
          </w:tcPr>
          <w:p w14:paraId="66668E65" w14:textId="77777777" w:rsidR="009B26C6" w:rsidRPr="008670E9" w:rsidRDefault="009B26C6" w:rsidP="00FA0CA2">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w:t>
            </w:r>
          </w:p>
        </w:tc>
        <w:tc>
          <w:tcPr>
            <w:tcW w:w="960" w:type="dxa"/>
            <w:tcBorders>
              <w:top w:val="nil"/>
              <w:left w:val="nil"/>
              <w:bottom w:val="single" w:sz="4" w:space="0" w:color="auto"/>
              <w:right w:val="nil"/>
            </w:tcBorders>
            <w:shd w:val="clear" w:color="auto" w:fill="auto"/>
            <w:noWrap/>
            <w:vAlign w:val="bottom"/>
            <w:hideMark/>
          </w:tcPr>
          <w:p w14:paraId="07719DC6" w14:textId="77777777" w:rsidR="009B26C6" w:rsidRPr="008670E9" w:rsidRDefault="009B26C6" w:rsidP="00FA0CA2">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w:t>
            </w:r>
          </w:p>
        </w:tc>
      </w:tr>
      <w:tr w:rsidR="009B26C6" w:rsidRPr="008670E9" w14:paraId="1FD151A2" w14:textId="77777777" w:rsidTr="007843B4">
        <w:trPr>
          <w:trHeight w:val="288"/>
        </w:trPr>
        <w:tc>
          <w:tcPr>
            <w:tcW w:w="4300" w:type="dxa"/>
            <w:tcBorders>
              <w:top w:val="nil"/>
              <w:left w:val="nil"/>
              <w:bottom w:val="single" w:sz="4" w:space="0" w:color="auto"/>
              <w:right w:val="nil"/>
            </w:tcBorders>
            <w:shd w:val="clear" w:color="auto" w:fill="auto"/>
            <w:noWrap/>
            <w:vAlign w:val="bottom"/>
            <w:hideMark/>
          </w:tcPr>
          <w:p w14:paraId="1FE90D42" w14:textId="77777777" w:rsidR="009B26C6" w:rsidRPr="008670E9" w:rsidRDefault="009B26C6" w:rsidP="00FA0CA2">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w:t>
            </w:r>
          </w:p>
        </w:tc>
        <w:tc>
          <w:tcPr>
            <w:tcW w:w="4720" w:type="dxa"/>
            <w:tcBorders>
              <w:top w:val="nil"/>
              <w:left w:val="nil"/>
              <w:bottom w:val="single" w:sz="4" w:space="0" w:color="auto"/>
              <w:right w:val="nil"/>
            </w:tcBorders>
            <w:shd w:val="clear" w:color="auto" w:fill="auto"/>
            <w:noWrap/>
            <w:vAlign w:val="bottom"/>
            <w:hideMark/>
          </w:tcPr>
          <w:p w14:paraId="4AAE56AC" w14:textId="77777777" w:rsidR="009B26C6" w:rsidRPr="008670E9" w:rsidRDefault="009B26C6" w:rsidP="00FA0CA2">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val="en-US" w:eastAsia="en-ID"/>
                <w14:ligatures w14:val="none"/>
              </w:rPr>
              <w:t>Climbing several flights of stairs</w:t>
            </w:r>
          </w:p>
        </w:tc>
        <w:tc>
          <w:tcPr>
            <w:tcW w:w="960" w:type="dxa"/>
            <w:tcBorders>
              <w:top w:val="nil"/>
              <w:left w:val="nil"/>
              <w:bottom w:val="single" w:sz="4" w:space="0" w:color="auto"/>
              <w:right w:val="nil"/>
            </w:tcBorders>
            <w:shd w:val="clear" w:color="auto" w:fill="auto"/>
            <w:noWrap/>
            <w:vAlign w:val="bottom"/>
            <w:hideMark/>
          </w:tcPr>
          <w:p w14:paraId="1D3FD915" w14:textId="77777777" w:rsidR="009B26C6" w:rsidRPr="008670E9" w:rsidRDefault="009B26C6" w:rsidP="00FA0CA2">
            <w:pPr>
              <w:spacing w:after="0" w:line="240" w:lineRule="auto"/>
              <w:jc w:val="right"/>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50</w:t>
            </w:r>
          </w:p>
        </w:tc>
        <w:tc>
          <w:tcPr>
            <w:tcW w:w="960" w:type="dxa"/>
            <w:tcBorders>
              <w:top w:val="nil"/>
              <w:left w:val="nil"/>
              <w:bottom w:val="single" w:sz="4" w:space="0" w:color="auto"/>
              <w:right w:val="nil"/>
            </w:tcBorders>
            <w:shd w:val="clear" w:color="auto" w:fill="auto"/>
            <w:noWrap/>
            <w:vAlign w:val="bottom"/>
            <w:hideMark/>
          </w:tcPr>
          <w:p w14:paraId="3577B0E1" w14:textId="7BD5A7DD" w:rsidR="009B26C6" w:rsidRPr="008670E9" w:rsidRDefault="009B26C6" w:rsidP="00FA0CA2">
            <w:pPr>
              <w:spacing w:after="0" w:line="240" w:lineRule="auto"/>
              <w:jc w:val="right"/>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5</w:t>
            </w:r>
            <w:r w:rsidR="003F5641">
              <w:rPr>
                <w:rFonts w:ascii="Aptos Narrow" w:eastAsia="Times New Roman" w:hAnsi="Aptos Narrow" w:cs="Times New Roman"/>
                <w:color w:val="000000"/>
                <w:kern w:val="0"/>
                <w:sz w:val="22"/>
                <w:szCs w:val="22"/>
                <w:lang w:eastAsia="en-ID"/>
                <w14:ligatures w14:val="none"/>
              </w:rPr>
              <w:t>7.29</w:t>
            </w:r>
          </w:p>
        </w:tc>
        <w:tc>
          <w:tcPr>
            <w:tcW w:w="960" w:type="dxa"/>
            <w:tcBorders>
              <w:top w:val="nil"/>
              <w:left w:val="nil"/>
              <w:bottom w:val="single" w:sz="4" w:space="0" w:color="auto"/>
              <w:right w:val="nil"/>
            </w:tcBorders>
            <w:shd w:val="clear" w:color="auto" w:fill="auto"/>
            <w:noWrap/>
            <w:vAlign w:val="bottom"/>
            <w:hideMark/>
          </w:tcPr>
          <w:p w14:paraId="4BC96EB2" w14:textId="77777777" w:rsidR="009B26C6" w:rsidRPr="008670E9" w:rsidRDefault="009B26C6" w:rsidP="00FA0CA2">
            <w:pPr>
              <w:spacing w:after="0" w:line="240" w:lineRule="auto"/>
              <w:jc w:val="right"/>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100</w:t>
            </w:r>
          </w:p>
        </w:tc>
        <w:tc>
          <w:tcPr>
            <w:tcW w:w="960" w:type="dxa"/>
            <w:tcBorders>
              <w:top w:val="nil"/>
              <w:left w:val="nil"/>
              <w:bottom w:val="single" w:sz="4" w:space="0" w:color="auto"/>
              <w:right w:val="nil"/>
            </w:tcBorders>
            <w:shd w:val="clear" w:color="auto" w:fill="auto"/>
            <w:noWrap/>
            <w:vAlign w:val="bottom"/>
            <w:hideMark/>
          </w:tcPr>
          <w:p w14:paraId="09A87D08" w14:textId="422C5FF0" w:rsidR="009B26C6" w:rsidRPr="008670E9" w:rsidRDefault="009B26C6" w:rsidP="00FA0CA2">
            <w:pPr>
              <w:spacing w:after="0" w:line="240" w:lineRule="auto"/>
              <w:jc w:val="right"/>
              <w:rPr>
                <w:rFonts w:ascii="Aptos Narrow" w:eastAsia="Times New Roman" w:hAnsi="Aptos Narrow" w:cs="Times New Roman"/>
                <w:color w:val="000000"/>
                <w:kern w:val="0"/>
                <w:sz w:val="22"/>
                <w:szCs w:val="22"/>
                <w:lang w:eastAsia="en-ID"/>
                <w14:ligatures w14:val="none"/>
              </w:rPr>
            </w:pPr>
            <w:r>
              <w:rPr>
                <w:rFonts w:ascii="Aptos Narrow" w:eastAsia="Times New Roman" w:hAnsi="Aptos Narrow" w:cs="Times New Roman"/>
                <w:color w:val="000000"/>
                <w:kern w:val="0"/>
                <w:sz w:val="22"/>
                <w:szCs w:val="22"/>
                <w:lang w:eastAsia="en-ID"/>
                <w14:ligatures w14:val="none"/>
              </w:rPr>
              <w:t>24</w:t>
            </w:r>
          </w:p>
        </w:tc>
      </w:tr>
      <w:tr w:rsidR="009B26C6" w:rsidRPr="008670E9" w14:paraId="3C713223" w14:textId="77777777" w:rsidTr="007843B4">
        <w:trPr>
          <w:trHeight w:val="288"/>
        </w:trPr>
        <w:tc>
          <w:tcPr>
            <w:tcW w:w="4300" w:type="dxa"/>
            <w:tcBorders>
              <w:top w:val="nil"/>
              <w:left w:val="nil"/>
              <w:bottom w:val="single" w:sz="4" w:space="0" w:color="auto"/>
              <w:right w:val="nil"/>
            </w:tcBorders>
            <w:shd w:val="clear" w:color="auto" w:fill="auto"/>
            <w:noWrap/>
            <w:vAlign w:val="bottom"/>
            <w:hideMark/>
          </w:tcPr>
          <w:p w14:paraId="3C357065" w14:textId="77777777" w:rsidR="009B26C6" w:rsidRPr="008670E9" w:rsidRDefault="009B26C6" w:rsidP="00FA0CA2">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w:t>
            </w:r>
          </w:p>
        </w:tc>
        <w:tc>
          <w:tcPr>
            <w:tcW w:w="4720" w:type="dxa"/>
            <w:tcBorders>
              <w:top w:val="nil"/>
              <w:left w:val="nil"/>
              <w:bottom w:val="single" w:sz="4" w:space="0" w:color="auto"/>
              <w:right w:val="nil"/>
            </w:tcBorders>
            <w:shd w:val="clear" w:color="auto" w:fill="auto"/>
            <w:noWrap/>
            <w:vAlign w:val="bottom"/>
            <w:hideMark/>
          </w:tcPr>
          <w:p w14:paraId="6925A389" w14:textId="77777777" w:rsidR="009B26C6" w:rsidRPr="008670E9" w:rsidRDefault="009B26C6" w:rsidP="00FA0CA2">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w:t>
            </w:r>
          </w:p>
        </w:tc>
        <w:tc>
          <w:tcPr>
            <w:tcW w:w="960" w:type="dxa"/>
            <w:tcBorders>
              <w:top w:val="nil"/>
              <w:left w:val="nil"/>
              <w:bottom w:val="single" w:sz="4" w:space="0" w:color="auto"/>
              <w:right w:val="nil"/>
            </w:tcBorders>
            <w:shd w:val="clear" w:color="auto" w:fill="auto"/>
            <w:noWrap/>
            <w:vAlign w:val="bottom"/>
            <w:hideMark/>
          </w:tcPr>
          <w:p w14:paraId="63FFBE98" w14:textId="77777777" w:rsidR="009B26C6" w:rsidRPr="008670E9" w:rsidRDefault="009B26C6" w:rsidP="00FA0CA2">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w:t>
            </w:r>
          </w:p>
        </w:tc>
        <w:tc>
          <w:tcPr>
            <w:tcW w:w="960" w:type="dxa"/>
            <w:tcBorders>
              <w:top w:val="nil"/>
              <w:left w:val="nil"/>
              <w:bottom w:val="single" w:sz="4" w:space="0" w:color="auto"/>
              <w:right w:val="nil"/>
            </w:tcBorders>
            <w:shd w:val="clear" w:color="auto" w:fill="auto"/>
            <w:noWrap/>
            <w:vAlign w:val="bottom"/>
            <w:hideMark/>
          </w:tcPr>
          <w:p w14:paraId="653FC8C6" w14:textId="77777777" w:rsidR="009B26C6" w:rsidRPr="008670E9" w:rsidRDefault="009B26C6" w:rsidP="00FA0CA2">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w:t>
            </w:r>
          </w:p>
        </w:tc>
        <w:tc>
          <w:tcPr>
            <w:tcW w:w="960" w:type="dxa"/>
            <w:tcBorders>
              <w:top w:val="nil"/>
              <w:left w:val="nil"/>
              <w:bottom w:val="single" w:sz="4" w:space="0" w:color="auto"/>
              <w:right w:val="nil"/>
            </w:tcBorders>
            <w:shd w:val="clear" w:color="auto" w:fill="auto"/>
            <w:noWrap/>
            <w:vAlign w:val="bottom"/>
            <w:hideMark/>
          </w:tcPr>
          <w:p w14:paraId="5B0641EC" w14:textId="77777777" w:rsidR="009B26C6" w:rsidRPr="008670E9" w:rsidRDefault="009B26C6" w:rsidP="00FA0CA2">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w:t>
            </w:r>
          </w:p>
        </w:tc>
        <w:tc>
          <w:tcPr>
            <w:tcW w:w="960" w:type="dxa"/>
            <w:tcBorders>
              <w:top w:val="nil"/>
              <w:left w:val="nil"/>
              <w:bottom w:val="single" w:sz="4" w:space="0" w:color="auto"/>
              <w:right w:val="nil"/>
            </w:tcBorders>
            <w:shd w:val="clear" w:color="auto" w:fill="auto"/>
            <w:noWrap/>
            <w:vAlign w:val="bottom"/>
            <w:hideMark/>
          </w:tcPr>
          <w:p w14:paraId="1A1BED74" w14:textId="77777777" w:rsidR="009B26C6" w:rsidRPr="008670E9" w:rsidRDefault="009B26C6" w:rsidP="00FA0CA2">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w:t>
            </w:r>
          </w:p>
        </w:tc>
      </w:tr>
      <w:tr w:rsidR="009B26C6" w:rsidRPr="008670E9" w14:paraId="24C8D1F5" w14:textId="77777777" w:rsidTr="007843B4">
        <w:trPr>
          <w:trHeight w:val="288"/>
        </w:trPr>
        <w:tc>
          <w:tcPr>
            <w:tcW w:w="4300" w:type="dxa"/>
            <w:tcBorders>
              <w:top w:val="nil"/>
              <w:left w:val="nil"/>
              <w:bottom w:val="single" w:sz="4" w:space="0" w:color="auto"/>
              <w:right w:val="nil"/>
            </w:tcBorders>
            <w:shd w:val="clear" w:color="auto" w:fill="auto"/>
            <w:noWrap/>
            <w:vAlign w:val="bottom"/>
            <w:hideMark/>
          </w:tcPr>
          <w:p w14:paraId="5D9D4EFE" w14:textId="77777777" w:rsidR="009B26C6" w:rsidRPr="008670E9" w:rsidRDefault="009B26C6" w:rsidP="00FA0CA2">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Role Limitations because of Physical Problems</w:t>
            </w:r>
          </w:p>
        </w:tc>
        <w:tc>
          <w:tcPr>
            <w:tcW w:w="4720" w:type="dxa"/>
            <w:tcBorders>
              <w:top w:val="nil"/>
              <w:left w:val="nil"/>
              <w:bottom w:val="single" w:sz="4" w:space="0" w:color="auto"/>
              <w:right w:val="nil"/>
            </w:tcBorders>
            <w:shd w:val="clear" w:color="auto" w:fill="auto"/>
            <w:noWrap/>
            <w:vAlign w:val="bottom"/>
            <w:hideMark/>
          </w:tcPr>
          <w:p w14:paraId="76EC3DC9" w14:textId="77777777" w:rsidR="009B26C6" w:rsidRPr="008670E9" w:rsidRDefault="009B26C6" w:rsidP="00FA0CA2">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val="en-US" w:eastAsia="en-ID"/>
                <w14:ligatures w14:val="none"/>
              </w:rPr>
              <w:t>Accomplished less than you would like</w:t>
            </w:r>
          </w:p>
        </w:tc>
        <w:tc>
          <w:tcPr>
            <w:tcW w:w="960" w:type="dxa"/>
            <w:tcBorders>
              <w:top w:val="nil"/>
              <w:left w:val="nil"/>
              <w:bottom w:val="single" w:sz="4" w:space="0" w:color="auto"/>
              <w:right w:val="nil"/>
            </w:tcBorders>
            <w:shd w:val="clear" w:color="auto" w:fill="auto"/>
            <w:noWrap/>
            <w:vAlign w:val="bottom"/>
            <w:hideMark/>
          </w:tcPr>
          <w:p w14:paraId="600B4E37" w14:textId="77777777" w:rsidR="009B26C6" w:rsidRPr="008670E9" w:rsidRDefault="009B26C6" w:rsidP="00FA0CA2">
            <w:pPr>
              <w:spacing w:after="0" w:line="240" w:lineRule="auto"/>
              <w:jc w:val="right"/>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25</w:t>
            </w:r>
          </w:p>
        </w:tc>
        <w:tc>
          <w:tcPr>
            <w:tcW w:w="960" w:type="dxa"/>
            <w:tcBorders>
              <w:top w:val="nil"/>
              <w:left w:val="nil"/>
              <w:bottom w:val="single" w:sz="4" w:space="0" w:color="auto"/>
              <w:right w:val="nil"/>
            </w:tcBorders>
            <w:shd w:val="clear" w:color="auto" w:fill="auto"/>
            <w:noWrap/>
            <w:vAlign w:val="bottom"/>
            <w:hideMark/>
          </w:tcPr>
          <w:p w14:paraId="2CC47A1C" w14:textId="6F43A7CE" w:rsidR="009B26C6" w:rsidRPr="008670E9" w:rsidRDefault="006516F9" w:rsidP="00FA0CA2">
            <w:pPr>
              <w:spacing w:after="0" w:line="240" w:lineRule="auto"/>
              <w:jc w:val="right"/>
              <w:rPr>
                <w:rFonts w:ascii="Aptos Narrow" w:eastAsia="Times New Roman" w:hAnsi="Aptos Narrow" w:cs="Times New Roman"/>
                <w:color w:val="000000"/>
                <w:kern w:val="0"/>
                <w:sz w:val="22"/>
                <w:szCs w:val="22"/>
                <w:lang w:eastAsia="en-ID"/>
                <w14:ligatures w14:val="none"/>
              </w:rPr>
            </w:pPr>
            <w:r>
              <w:rPr>
                <w:rFonts w:ascii="Aptos Narrow" w:eastAsia="Times New Roman" w:hAnsi="Aptos Narrow" w:cs="Times New Roman"/>
                <w:color w:val="000000"/>
                <w:kern w:val="0"/>
                <w:sz w:val="22"/>
                <w:szCs w:val="22"/>
                <w:lang w:eastAsia="en-ID"/>
                <w14:ligatures w14:val="none"/>
              </w:rPr>
              <w:t>50.35</w:t>
            </w:r>
          </w:p>
        </w:tc>
        <w:tc>
          <w:tcPr>
            <w:tcW w:w="960" w:type="dxa"/>
            <w:tcBorders>
              <w:top w:val="nil"/>
              <w:left w:val="nil"/>
              <w:bottom w:val="single" w:sz="4" w:space="0" w:color="auto"/>
              <w:right w:val="nil"/>
            </w:tcBorders>
            <w:shd w:val="clear" w:color="auto" w:fill="auto"/>
            <w:noWrap/>
            <w:vAlign w:val="bottom"/>
            <w:hideMark/>
          </w:tcPr>
          <w:p w14:paraId="088D4DC1" w14:textId="616CBFAC" w:rsidR="009B26C6" w:rsidRPr="008670E9" w:rsidRDefault="006516F9" w:rsidP="00FA0CA2">
            <w:pPr>
              <w:spacing w:after="0" w:line="240" w:lineRule="auto"/>
              <w:jc w:val="right"/>
              <w:rPr>
                <w:rFonts w:ascii="Aptos Narrow" w:eastAsia="Times New Roman" w:hAnsi="Aptos Narrow" w:cs="Times New Roman"/>
                <w:color w:val="000000"/>
                <w:kern w:val="0"/>
                <w:sz w:val="22"/>
                <w:szCs w:val="22"/>
                <w:lang w:eastAsia="en-ID"/>
                <w14:ligatures w14:val="none"/>
              </w:rPr>
            </w:pPr>
            <w:r>
              <w:rPr>
                <w:rFonts w:ascii="Aptos Narrow" w:eastAsia="Times New Roman" w:hAnsi="Aptos Narrow" w:cs="Times New Roman"/>
                <w:color w:val="000000"/>
                <w:kern w:val="0"/>
                <w:sz w:val="22"/>
                <w:szCs w:val="22"/>
                <w:lang w:eastAsia="en-ID"/>
                <w14:ligatures w14:val="none"/>
              </w:rPr>
              <w:t>75</w:t>
            </w:r>
          </w:p>
        </w:tc>
        <w:tc>
          <w:tcPr>
            <w:tcW w:w="960" w:type="dxa"/>
            <w:tcBorders>
              <w:top w:val="nil"/>
              <w:left w:val="nil"/>
              <w:bottom w:val="single" w:sz="4" w:space="0" w:color="auto"/>
              <w:right w:val="nil"/>
            </w:tcBorders>
            <w:shd w:val="clear" w:color="auto" w:fill="auto"/>
            <w:noWrap/>
            <w:vAlign w:val="bottom"/>
            <w:hideMark/>
          </w:tcPr>
          <w:p w14:paraId="2FECA6D4" w14:textId="52C3A279" w:rsidR="009B26C6" w:rsidRPr="008670E9" w:rsidRDefault="009B26C6" w:rsidP="00FA0CA2">
            <w:pPr>
              <w:spacing w:after="0" w:line="240" w:lineRule="auto"/>
              <w:jc w:val="right"/>
              <w:rPr>
                <w:rFonts w:ascii="Aptos Narrow" w:eastAsia="Times New Roman" w:hAnsi="Aptos Narrow" w:cs="Times New Roman"/>
                <w:color w:val="000000"/>
                <w:kern w:val="0"/>
                <w:sz w:val="22"/>
                <w:szCs w:val="22"/>
                <w:lang w:eastAsia="en-ID"/>
                <w14:ligatures w14:val="none"/>
              </w:rPr>
            </w:pPr>
            <w:r>
              <w:rPr>
                <w:rFonts w:ascii="Aptos Narrow" w:eastAsia="Times New Roman" w:hAnsi="Aptos Narrow" w:cs="Times New Roman"/>
                <w:color w:val="000000"/>
                <w:kern w:val="0"/>
                <w:sz w:val="22"/>
                <w:szCs w:val="22"/>
                <w:lang w:eastAsia="en-ID"/>
                <w14:ligatures w14:val="none"/>
              </w:rPr>
              <w:t>24</w:t>
            </w:r>
          </w:p>
        </w:tc>
      </w:tr>
      <w:tr w:rsidR="009B26C6" w:rsidRPr="008670E9" w14:paraId="1D07B0FB" w14:textId="77777777" w:rsidTr="007843B4">
        <w:trPr>
          <w:trHeight w:val="288"/>
        </w:trPr>
        <w:tc>
          <w:tcPr>
            <w:tcW w:w="4300" w:type="dxa"/>
            <w:tcBorders>
              <w:top w:val="nil"/>
              <w:left w:val="nil"/>
              <w:bottom w:val="single" w:sz="4" w:space="0" w:color="auto"/>
              <w:right w:val="nil"/>
            </w:tcBorders>
            <w:shd w:val="clear" w:color="auto" w:fill="auto"/>
            <w:noWrap/>
            <w:vAlign w:val="bottom"/>
            <w:hideMark/>
          </w:tcPr>
          <w:p w14:paraId="472B6DA9" w14:textId="77777777" w:rsidR="009B26C6" w:rsidRPr="008670E9" w:rsidRDefault="009B26C6" w:rsidP="00FA0CA2">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val="en-US" w:eastAsia="en-ID"/>
                <w14:ligatures w14:val="none"/>
              </w:rPr>
              <w:t> </w:t>
            </w:r>
          </w:p>
        </w:tc>
        <w:tc>
          <w:tcPr>
            <w:tcW w:w="4720" w:type="dxa"/>
            <w:tcBorders>
              <w:top w:val="nil"/>
              <w:left w:val="nil"/>
              <w:bottom w:val="single" w:sz="4" w:space="0" w:color="auto"/>
              <w:right w:val="nil"/>
            </w:tcBorders>
            <w:shd w:val="clear" w:color="auto" w:fill="auto"/>
            <w:noWrap/>
            <w:vAlign w:val="bottom"/>
            <w:hideMark/>
          </w:tcPr>
          <w:p w14:paraId="681AB513" w14:textId="77777777" w:rsidR="009B26C6" w:rsidRPr="008670E9" w:rsidRDefault="009B26C6" w:rsidP="00FA0CA2">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w:t>
            </w:r>
          </w:p>
        </w:tc>
        <w:tc>
          <w:tcPr>
            <w:tcW w:w="960" w:type="dxa"/>
            <w:tcBorders>
              <w:top w:val="nil"/>
              <w:left w:val="nil"/>
              <w:bottom w:val="single" w:sz="4" w:space="0" w:color="auto"/>
              <w:right w:val="nil"/>
            </w:tcBorders>
            <w:shd w:val="clear" w:color="auto" w:fill="auto"/>
            <w:noWrap/>
            <w:vAlign w:val="bottom"/>
            <w:hideMark/>
          </w:tcPr>
          <w:p w14:paraId="63A17B15" w14:textId="77777777" w:rsidR="009B26C6" w:rsidRPr="008670E9" w:rsidRDefault="009B26C6" w:rsidP="00FA0CA2">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w:t>
            </w:r>
          </w:p>
        </w:tc>
        <w:tc>
          <w:tcPr>
            <w:tcW w:w="960" w:type="dxa"/>
            <w:tcBorders>
              <w:top w:val="nil"/>
              <w:left w:val="nil"/>
              <w:bottom w:val="single" w:sz="4" w:space="0" w:color="auto"/>
              <w:right w:val="nil"/>
            </w:tcBorders>
            <w:shd w:val="clear" w:color="auto" w:fill="auto"/>
            <w:noWrap/>
            <w:vAlign w:val="bottom"/>
            <w:hideMark/>
          </w:tcPr>
          <w:p w14:paraId="44FBC505" w14:textId="77777777" w:rsidR="009B26C6" w:rsidRPr="008670E9" w:rsidRDefault="009B26C6" w:rsidP="00FA0CA2">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w:t>
            </w:r>
          </w:p>
        </w:tc>
        <w:tc>
          <w:tcPr>
            <w:tcW w:w="960" w:type="dxa"/>
            <w:tcBorders>
              <w:top w:val="nil"/>
              <w:left w:val="nil"/>
              <w:bottom w:val="single" w:sz="4" w:space="0" w:color="auto"/>
              <w:right w:val="nil"/>
            </w:tcBorders>
            <w:shd w:val="clear" w:color="auto" w:fill="auto"/>
            <w:noWrap/>
            <w:vAlign w:val="bottom"/>
            <w:hideMark/>
          </w:tcPr>
          <w:p w14:paraId="09C23C58" w14:textId="77777777" w:rsidR="009B26C6" w:rsidRPr="008670E9" w:rsidRDefault="009B26C6" w:rsidP="00FA0CA2">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w:t>
            </w:r>
          </w:p>
        </w:tc>
        <w:tc>
          <w:tcPr>
            <w:tcW w:w="960" w:type="dxa"/>
            <w:tcBorders>
              <w:top w:val="nil"/>
              <w:left w:val="nil"/>
              <w:bottom w:val="single" w:sz="4" w:space="0" w:color="auto"/>
              <w:right w:val="nil"/>
            </w:tcBorders>
            <w:shd w:val="clear" w:color="auto" w:fill="auto"/>
            <w:noWrap/>
            <w:vAlign w:val="bottom"/>
            <w:hideMark/>
          </w:tcPr>
          <w:p w14:paraId="7B91A22E" w14:textId="77777777" w:rsidR="009B26C6" w:rsidRPr="008670E9" w:rsidRDefault="009B26C6" w:rsidP="00FA0CA2">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w:t>
            </w:r>
          </w:p>
        </w:tc>
      </w:tr>
      <w:tr w:rsidR="009B26C6" w:rsidRPr="008670E9" w14:paraId="002E2910" w14:textId="77777777" w:rsidTr="007843B4">
        <w:trPr>
          <w:trHeight w:val="288"/>
        </w:trPr>
        <w:tc>
          <w:tcPr>
            <w:tcW w:w="4300" w:type="dxa"/>
            <w:tcBorders>
              <w:top w:val="nil"/>
              <w:left w:val="nil"/>
              <w:bottom w:val="single" w:sz="4" w:space="0" w:color="auto"/>
              <w:right w:val="nil"/>
            </w:tcBorders>
            <w:shd w:val="clear" w:color="auto" w:fill="auto"/>
            <w:noWrap/>
            <w:vAlign w:val="bottom"/>
            <w:hideMark/>
          </w:tcPr>
          <w:p w14:paraId="4B1D40CF" w14:textId="77777777" w:rsidR="009B26C6" w:rsidRPr="008670E9" w:rsidRDefault="009B26C6" w:rsidP="00FA0CA2">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w:t>
            </w:r>
          </w:p>
        </w:tc>
        <w:tc>
          <w:tcPr>
            <w:tcW w:w="4720" w:type="dxa"/>
            <w:tcBorders>
              <w:top w:val="nil"/>
              <w:left w:val="nil"/>
              <w:bottom w:val="single" w:sz="4" w:space="0" w:color="auto"/>
              <w:right w:val="nil"/>
            </w:tcBorders>
            <w:shd w:val="clear" w:color="auto" w:fill="auto"/>
            <w:noWrap/>
            <w:vAlign w:val="bottom"/>
            <w:hideMark/>
          </w:tcPr>
          <w:p w14:paraId="3C4C24CF" w14:textId="77777777" w:rsidR="009B26C6" w:rsidRPr="008670E9" w:rsidRDefault="009B26C6" w:rsidP="00FA0CA2">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val="en-US" w:eastAsia="en-ID"/>
                <w14:ligatures w14:val="none"/>
              </w:rPr>
              <w:t>Limited in the kind of work or activities</w:t>
            </w:r>
          </w:p>
        </w:tc>
        <w:tc>
          <w:tcPr>
            <w:tcW w:w="960" w:type="dxa"/>
            <w:tcBorders>
              <w:top w:val="nil"/>
              <w:left w:val="nil"/>
              <w:bottom w:val="single" w:sz="4" w:space="0" w:color="auto"/>
              <w:right w:val="nil"/>
            </w:tcBorders>
            <w:shd w:val="clear" w:color="auto" w:fill="auto"/>
            <w:noWrap/>
            <w:vAlign w:val="bottom"/>
            <w:hideMark/>
          </w:tcPr>
          <w:p w14:paraId="502CEA59" w14:textId="77777777" w:rsidR="009B26C6" w:rsidRPr="008670E9" w:rsidRDefault="009B26C6" w:rsidP="00FA0CA2">
            <w:pPr>
              <w:spacing w:after="0" w:line="240" w:lineRule="auto"/>
              <w:jc w:val="right"/>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25</w:t>
            </w:r>
          </w:p>
        </w:tc>
        <w:tc>
          <w:tcPr>
            <w:tcW w:w="960" w:type="dxa"/>
            <w:tcBorders>
              <w:top w:val="nil"/>
              <w:left w:val="nil"/>
              <w:bottom w:val="single" w:sz="4" w:space="0" w:color="auto"/>
              <w:right w:val="nil"/>
            </w:tcBorders>
            <w:shd w:val="clear" w:color="auto" w:fill="auto"/>
            <w:noWrap/>
            <w:vAlign w:val="bottom"/>
            <w:hideMark/>
          </w:tcPr>
          <w:p w14:paraId="6627274E" w14:textId="277AAFC9" w:rsidR="009B26C6" w:rsidRPr="008670E9" w:rsidRDefault="006516F9" w:rsidP="00FA0CA2">
            <w:pPr>
              <w:spacing w:after="0" w:line="240" w:lineRule="auto"/>
              <w:jc w:val="right"/>
              <w:rPr>
                <w:rFonts w:ascii="Aptos Narrow" w:eastAsia="Times New Roman" w:hAnsi="Aptos Narrow" w:cs="Times New Roman"/>
                <w:color w:val="000000"/>
                <w:kern w:val="0"/>
                <w:sz w:val="22"/>
                <w:szCs w:val="22"/>
                <w:lang w:eastAsia="en-ID"/>
                <w14:ligatures w14:val="none"/>
              </w:rPr>
            </w:pPr>
            <w:r>
              <w:rPr>
                <w:rFonts w:ascii="Aptos Narrow" w:eastAsia="Times New Roman" w:hAnsi="Aptos Narrow" w:cs="Times New Roman"/>
                <w:color w:val="000000"/>
                <w:kern w:val="0"/>
                <w:sz w:val="22"/>
                <w:szCs w:val="22"/>
                <w:lang w:eastAsia="en-ID"/>
                <w14:ligatures w14:val="none"/>
              </w:rPr>
              <w:t>50.17</w:t>
            </w:r>
          </w:p>
        </w:tc>
        <w:tc>
          <w:tcPr>
            <w:tcW w:w="960" w:type="dxa"/>
            <w:tcBorders>
              <w:top w:val="nil"/>
              <w:left w:val="nil"/>
              <w:bottom w:val="single" w:sz="4" w:space="0" w:color="auto"/>
              <w:right w:val="nil"/>
            </w:tcBorders>
            <w:shd w:val="clear" w:color="auto" w:fill="auto"/>
            <w:noWrap/>
            <w:vAlign w:val="bottom"/>
            <w:hideMark/>
          </w:tcPr>
          <w:p w14:paraId="071BC66A" w14:textId="2F4A7182" w:rsidR="009B26C6" w:rsidRPr="008670E9" w:rsidRDefault="006516F9" w:rsidP="00FA0CA2">
            <w:pPr>
              <w:spacing w:after="0" w:line="240" w:lineRule="auto"/>
              <w:jc w:val="right"/>
              <w:rPr>
                <w:rFonts w:ascii="Aptos Narrow" w:eastAsia="Times New Roman" w:hAnsi="Aptos Narrow" w:cs="Times New Roman"/>
                <w:color w:val="000000"/>
                <w:kern w:val="0"/>
                <w:sz w:val="22"/>
                <w:szCs w:val="22"/>
                <w:lang w:eastAsia="en-ID"/>
                <w14:ligatures w14:val="none"/>
              </w:rPr>
            </w:pPr>
            <w:r>
              <w:rPr>
                <w:rFonts w:ascii="Aptos Narrow" w:eastAsia="Times New Roman" w:hAnsi="Aptos Narrow" w:cs="Times New Roman"/>
                <w:color w:val="000000"/>
                <w:kern w:val="0"/>
                <w:sz w:val="22"/>
                <w:szCs w:val="22"/>
                <w:lang w:eastAsia="en-ID"/>
                <w14:ligatures w14:val="none"/>
              </w:rPr>
              <w:t>75</w:t>
            </w:r>
          </w:p>
        </w:tc>
        <w:tc>
          <w:tcPr>
            <w:tcW w:w="960" w:type="dxa"/>
            <w:tcBorders>
              <w:top w:val="nil"/>
              <w:left w:val="nil"/>
              <w:bottom w:val="single" w:sz="4" w:space="0" w:color="auto"/>
              <w:right w:val="nil"/>
            </w:tcBorders>
            <w:shd w:val="clear" w:color="auto" w:fill="auto"/>
            <w:noWrap/>
            <w:vAlign w:val="bottom"/>
            <w:hideMark/>
          </w:tcPr>
          <w:p w14:paraId="4F977346" w14:textId="580DB755" w:rsidR="009B26C6" w:rsidRPr="008670E9" w:rsidRDefault="009B26C6" w:rsidP="00FA0CA2">
            <w:pPr>
              <w:spacing w:after="0" w:line="240" w:lineRule="auto"/>
              <w:jc w:val="right"/>
              <w:rPr>
                <w:rFonts w:ascii="Aptos Narrow" w:eastAsia="Times New Roman" w:hAnsi="Aptos Narrow" w:cs="Times New Roman"/>
                <w:color w:val="000000"/>
                <w:kern w:val="0"/>
                <w:sz w:val="22"/>
                <w:szCs w:val="22"/>
                <w:lang w:eastAsia="en-ID"/>
                <w14:ligatures w14:val="none"/>
              </w:rPr>
            </w:pPr>
            <w:r>
              <w:rPr>
                <w:rFonts w:ascii="Aptos Narrow" w:eastAsia="Times New Roman" w:hAnsi="Aptos Narrow" w:cs="Times New Roman"/>
                <w:color w:val="000000"/>
                <w:kern w:val="0"/>
                <w:sz w:val="22"/>
                <w:szCs w:val="22"/>
                <w:lang w:eastAsia="en-ID"/>
                <w14:ligatures w14:val="none"/>
              </w:rPr>
              <w:t>24</w:t>
            </w:r>
          </w:p>
        </w:tc>
      </w:tr>
      <w:tr w:rsidR="009B26C6" w:rsidRPr="008670E9" w14:paraId="45880A7E" w14:textId="77777777" w:rsidTr="007843B4">
        <w:trPr>
          <w:trHeight w:val="288"/>
        </w:trPr>
        <w:tc>
          <w:tcPr>
            <w:tcW w:w="4300" w:type="dxa"/>
            <w:tcBorders>
              <w:top w:val="nil"/>
              <w:left w:val="nil"/>
              <w:bottom w:val="single" w:sz="4" w:space="0" w:color="auto"/>
              <w:right w:val="nil"/>
            </w:tcBorders>
            <w:shd w:val="clear" w:color="auto" w:fill="auto"/>
            <w:noWrap/>
            <w:vAlign w:val="bottom"/>
            <w:hideMark/>
          </w:tcPr>
          <w:p w14:paraId="05E9FC1F" w14:textId="77777777" w:rsidR="009B26C6" w:rsidRPr="008670E9" w:rsidRDefault="009B26C6" w:rsidP="00FA0CA2">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w:t>
            </w:r>
          </w:p>
        </w:tc>
        <w:tc>
          <w:tcPr>
            <w:tcW w:w="4720" w:type="dxa"/>
            <w:tcBorders>
              <w:top w:val="nil"/>
              <w:left w:val="nil"/>
              <w:bottom w:val="single" w:sz="4" w:space="0" w:color="auto"/>
              <w:right w:val="nil"/>
            </w:tcBorders>
            <w:shd w:val="clear" w:color="auto" w:fill="auto"/>
            <w:noWrap/>
            <w:vAlign w:val="bottom"/>
            <w:hideMark/>
          </w:tcPr>
          <w:p w14:paraId="7C79D24E" w14:textId="77777777" w:rsidR="009B26C6" w:rsidRPr="008670E9" w:rsidRDefault="009B26C6" w:rsidP="00FA0CA2">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w:t>
            </w:r>
          </w:p>
        </w:tc>
        <w:tc>
          <w:tcPr>
            <w:tcW w:w="960" w:type="dxa"/>
            <w:tcBorders>
              <w:top w:val="nil"/>
              <w:left w:val="nil"/>
              <w:bottom w:val="single" w:sz="4" w:space="0" w:color="auto"/>
              <w:right w:val="nil"/>
            </w:tcBorders>
            <w:shd w:val="clear" w:color="auto" w:fill="auto"/>
            <w:noWrap/>
            <w:vAlign w:val="bottom"/>
            <w:hideMark/>
          </w:tcPr>
          <w:p w14:paraId="6885E684" w14:textId="77777777" w:rsidR="009B26C6" w:rsidRPr="008670E9" w:rsidRDefault="009B26C6" w:rsidP="00FA0CA2">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w:t>
            </w:r>
          </w:p>
        </w:tc>
        <w:tc>
          <w:tcPr>
            <w:tcW w:w="960" w:type="dxa"/>
            <w:tcBorders>
              <w:top w:val="nil"/>
              <w:left w:val="nil"/>
              <w:bottom w:val="single" w:sz="4" w:space="0" w:color="auto"/>
              <w:right w:val="nil"/>
            </w:tcBorders>
            <w:shd w:val="clear" w:color="auto" w:fill="auto"/>
            <w:noWrap/>
            <w:vAlign w:val="bottom"/>
            <w:hideMark/>
          </w:tcPr>
          <w:p w14:paraId="73E94A77" w14:textId="77777777" w:rsidR="009B26C6" w:rsidRPr="008670E9" w:rsidRDefault="009B26C6" w:rsidP="00FA0CA2">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w:t>
            </w:r>
          </w:p>
        </w:tc>
        <w:tc>
          <w:tcPr>
            <w:tcW w:w="960" w:type="dxa"/>
            <w:tcBorders>
              <w:top w:val="nil"/>
              <w:left w:val="nil"/>
              <w:bottom w:val="single" w:sz="4" w:space="0" w:color="auto"/>
              <w:right w:val="nil"/>
            </w:tcBorders>
            <w:shd w:val="clear" w:color="auto" w:fill="auto"/>
            <w:noWrap/>
            <w:vAlign w:val="bottom"/>
            <w:hideMark/>
          </w:tcPr>
          <w:p w14:paraId="57DAA260" w14:textId="77777777" w:rsidR="009B26C6" w:rsidRPr="008670E9" w:rsidRDefault="009B26C6" w:rsidP="00FA0CA2">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w:t>
            </w:r>
          </w:p>
        </w:tc>
        <w:tc>
          <w:tcPr>
            <w:tcW w:w="960" w:type="dxa"/>
            <w:tcBorders>
              <w:top w:val="nil"/>
              <w:left w:val="nil"/>
              <w:bottom w:val="single" w:sz="4" w:space="0" w:color="auto"/>
              <w:right w:val="nil"/>
            </w:tcBorders>
            <w:shd w:val="clear" w:color="auto" w:fill="auto"/>
            <w:noWrap/>
            <w:vAlign w:val="bottom"/>
            <w:hideMark/>
          </w:tcPr>
          <w:p w14:paraId="7994337C" w14:textId="77777777" w:rsidR="009B26C6" w:rsidRPr="008670E9" w:rsidRDefault="009B26C6" w:rsidP="00FA0CA2">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w:t>
            </w:r>
          </w:p>
        </w:tc>
      </w:tr>
      <w:tr w:rsidR="009B26C6" w:rsidRPr="008670E9" w14:paraId="6778A830" w14:textId="77777777" w:rsidTr="007843B4">
        <w:trPr>
          <w:trHeight w:val="288"/>
        </w:trPr>
        <w:tc>
          <w:tcPr>
            <w:tcW w:w="4300" w:type="dxa"/>
            <w:tcBorders>
              <w:top w:val="nil"/>
              <w:left w:val="nil"/>
              <w:bottom w:val="single" w:sz="4" w:space="0" w:color="auto"/>
              <w:right w:val="nil"/>
            </w:tcBorders>
            <w:shd w:val="clear" w:color="auto" w:fill="auto"/>
            <w:noWrap/>
            <w:vAlign w:val="bottom"/>
            <w:hideMark/>
          </w:tcPr>
          <w:p w14:paraId="0F0753BA" w14:textId="77777777" w:rsidR="009B26C6" w:rsidRPr="008670E9" w:rsidRDefault="009B26C6" w:rsidP="00FA0CA2">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val="en-US" w:eastAsia="en-ID"/>
                <w14:ligatures w14:val="none"/>
              </w:rPr>
              <w:t>Role Limitations because of Emotional Problems</w:t>
            </w:r>
          </w:p>
        </w:tc>
        <w:tc>
          <w:tcPr>
            <w:tcW w:w="4720" w:type="dxa"/>
            <w:tcBorders>
              <w:top w:val="nil"/>
              <w:left w:val="nil"/>
              <w:bottom w:val="single" w:sz="4" w:space="0" w:color="auto"/>
              <w:right w:val="nil"/>
            </w:tcBorders>
            <w:shd w:val="clear" w:color="auto" w:fill="auto"/>
            <w:noWrap/>
            <w:vAlign w:val="bottom"/>
            <w:hideMark/>
          </w:tcPr>
          <w:p w14:paraId="2723B2C8" w14:textId="77777777" w:rsidR="009B26C6" w:rsidRPr="008670E9" w:rsidRDefault="009B26C6" w:rsidP="00FA0CA2">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val="en-US" w:eastAsia="en-ID"/>
                <w14:ligatures w14:val="none"/>
              </w:rPr>
              <w:t>Accomplished less than you would like</w:t>
            </w:r>
          </w:p>
        </w:tc>
        <w:tc>
          <w:tcPr>
            <w:tcW w:w="960" w:type="dxa"/>
            <w:tcBorders>
              <w:top w:val="nil"/>
              <w:left w:val="nil"/>
              <w:bottom w:val="single" w:sz="4" w:space="0" w:color="auto"/>
              <w:right w:val="nil"/>
            </w:tcBorders>
            <w:shd w:val="clear" w:color="auto" w:fill="auto"/>
            <w:noWrap/>
            <w:vAlign w:val="bottom"/>
            <w:hideMark/>
          </w:tcPr>
          <w:p w14:paraId="1F8E5C94" w14:textId="77777777" w:rsidR="009B26C6" w:rsidRPr="008670E9" w:rsidRDefault="009B26C6" w:rsidP="00FA0CA2">
            <w:pPr>
              <w:spacing w:after="0" w:line="240" w:lineRule="auto"/>
              <w:jc w:val="right"/>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25</w:t>
            </w:r>
          </w:p>
        </w:tc>
        <w:tc>
          <w:tcPr>
            <w:tcW w:w="960" w:type="dxa"/>
            <w:tcBorders>
              <w:top w:val="nil"/>
              <w:left w:val="nil"/>
              <w:bottom w:val="single" w:sz="4" w:space="0" w:color="auto"/>
              <w:right w:val="nil"/>
            </w:tcBorders>
            <w:shd w:val="clear" w:color="auto" w:fill="auto"/>
            <w:noWrap/>
            <w:vAlign w:val="bottom"/>
            <w:hideMark/>
          </w:tcPr>
          <w:p w14:paraId="33825CE7" w14:textId="46B26C5A" w:rsidR="009B26C6" w:rsidRPr="008670E9" w:rsidRDefault="006516F9" w:rsidP="00FA0CA2">
            <w:pPr>
              <w:spacing w:after="0" w:line="240" w:lineRule="auto"/>
              <w:jc w:val="right"/>
              <w:rPr>
                <w:rFonts w:ascii="Aptos Narrow" w:eastAsia="Times New Roman" w:hAnsi="Aptos Narrow" w:cs="Times New Roman"/>
                <w:color w:val="000000"/>
                <w:kern w:val="0"/>
                <w:sz w:val="22"/>
                <w:szCs w:val="22"/>
                <w:lang w:eastAsia="en-ID"/>
                <w14:ligatures w14:val="none"/>
              </w:rPr>
            </w:pPr>
            <w:r>
              <w:rPr>
                <w:rFonts w:ascii="Aptos Narrow" w:eastAsia="Times New Roman" w:hAnsi="Aptos Narrow" w:cs="Times New Roman"/>
                <w:color w:val="000000"/>
                <w:kern w:val="0"/>
                <w:sz w:val="22"/>
                <w:szCs w:val="22"/>
                <w:lang w:eastAsia="en-ID"/>
                <w14:ligatures w14:val="none"/>
              </w:rPr>
              <w:t>45.49</w:t>
            </w:r>
          </w:p>
        </w:tc>
        <w:tc>
          <w:tcPr>
            <w:tcW w:w="960" w:type="dxa"/>
            <w:tcBorders>
              <w:top w:val="nil"/>
              <w:left w:val="nil"/>
              <w:bottom w:val="single" w:sz="4" w:space="0" w:color="auto"/>
              <w:right w:val="nil"/>
            </w:tcBorders>
            <w:shd w:val="clear" w:color="auto" w:fill="auto"/>
            <w:noWrap/>
            <w:vAlign w:val="bottom"/>
            <w:hideMark/>
          </w:tcPr>
          <w:p w14:paraId="2B32DA2B" w14:textId="7902275E" w:rsidR="009B26C6" w:rsidRPr="008670E9" w:rsidRDefault="006516F9" w:rsidP="00FA0CA2">
            <w:pPr>
              <w:spacing w:after="0" w:line="240" w:lineRule="auto"/>
              <w:jc w:val="right"/>
              <w:rPr>
                <w:rFonts w:ascii="Aptos Narrow" w:eastAsia="Times New Roman" w:hAnsi="Aptos Narrow" w:cs="Times New Roman"/>
                <w:color w:val="000000"/>
                <w:kern w:val="0"/>
                <w:sz w:val="22"/>
                <w:szCs w:val="22"/>
                <w:lang w:eastAsia="en-ID"/>
                <w14:ligatures w14:val="none"/>
              </w:rPr>
            </w:pPr>
            <w:r>
              <w:rPr>
                <w:rFonts w:ascii="Aptos Narrow" w:eastAsia="Times New Roman" w:hAnsi="Aptos Narrow" w:cs="Times New Roman"/>
                <w:color w:val="000000"/>
                <w:kern w:val="0"/>
                <w:sz w:val="22"/>
                <w:szCs w:val="22"/>
                <w:lang w:eastAsia="en-ID"/>
                <w14:ligatures w14:val="none"/>
              </w:rPr>
              <w:t>75</w:t>
            </w:r>
          </w:p>
        </w:tc>
        <w:tc>
          <w:tcPr>
            <w:tcW w:w="960" w:type="dxa"/>
            <w:tcBorders>
              <w:top w:val="nil"/>
              <w:left w:val="nil"/>
              <w:bottom w:val="single" w:sz="4" w:space="0" w:color="auto"/>
              <w:right w:val="nil"/>
            </w:tcBorders>
            <w:shd w:val="clear" w:color="auto" w:fill="auto"/>
            <w:noWrap/>
            <w:vAlign w:val="bottom"/>
            <w:hideMark/>
          </w:tcPr>
          <w:p w14:paraId="58E86BB3" w14:textId="0A895DAD" w:rsidR="009B26C6" w:rsidRPr="008670E9" w:rsidRDefault="009B26C6" w:rsidP="00FA0CA2">
            <w:pPr>
              <w:spacing w:after="0" w:line="240" w:lineRule="auto"/>
              <w:jc w:val="right"/>
              <w:rPr>
                <w:rFonts w:ascii="Aptos Narrow" w:eastAsia="Times New Roman" w:hAnsi="Aptos Narrow" w:cs="Times New Roman"/>
                <w:color w:val="000000"/>
                <w:kern w:val="0"/>
                <w:sz w:val="22"/>
                <w:szCs w:val="22"/>
                <w:lang w:eastAsia="en-ID"/>
                <w14:ligatures w14:val="none"/>
              </w:rPr>
            </w:pPr>
            <w:r>
              <w:rPr>
                <w:rFonts w:ascii="Aptos Narrow" w:eastAsia="Times New Roman" w:hAnsi="Aptos Narrow" w:cs="Times New Roman"/>
                <w:color w:val="000000"/>
                <w:kern w:val="0"/>
                <w:sz w:val="22"/>
                <w:szCs w:val="22"/>
                <w:lang w:eastAsia="en-ID"/>
                <w14:ligatures w14:val="none"/>
              </w:rPr>
              <w:t>24</w:t>
            </w:r>
          </w:p>
        </w:tc>
      </w:tr>
      <w:tr w:rsidR="009B26C6" w:rsidRPr="008670E9" w14:paraId="5C227D8C" w14:textId="77777777" w:rsidTr="007843B4">
        <w:trPr>
          <w:trHeight w:val="288"/>
        </w:trPr>
        <w:tc>
          <w:tcPr>
            <w:tcW w:w="4300" w:type="dxa"/>
            <w:tcBorders>
              <w:top w:val="nil"/>
              <w:left w:val="nil"/>
              <w:bottom w:val="single" w:sz="4" w:space="0" w:color="auto"/>
              <w:right w:val="nil"/>
            </w:tcBorders>
            <w:shd w:val="clear" w:color="auto" w:fill="auto"/>
            <w:noWrap/>
            <w:vAlign w:val="bottom"/>
            <w:hideMark/>
          </w:tcPr>
          <w:p w14:paraId="1AD92470" w14:textId="77777777" w:rsidR="009B26C6" w:rsidRPr="008670E9" w:rsidRDefault="009B26C6" w:rsidP="00FA0CA2">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w:t>
            </w:r>
          </w:p>
        </w:tc>
        <w:tc>
          <w:tcPr>
            <w:tcW w:w="4720" w:type="dxa"/>
            <w:tcBorders>
              <w:top w:val="nil"/>
              <w:left w:val="nil"/>
              <w:bottom w:val="single" w:sz="4" w:space="0" w:color="auto"/>
              <w:right w:val="nil"/>
            </w:tcBorders>
            <w:shd w:val="clear" w:color="auto" w:fill="auto"/>
            <w:noWrap/>
            <w:vAlign w:val="bottom"/>
            <w:hideMark/>
          </w:tcPr>
          <w:p w14:paraId="17579EDA" w14:textId="77777777" w:rsidR="009B26C6" w:rsidRPr="008670E9" w:rsidRDefault="009B26C6" w:rsidP="00FA0CA2">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w:t>
            </w:r>
          </w:p>
        </w:tc>
        <w:tc>
          <w:tcPr>
            <w:tcW w:w="960" w:type="dxa"/>
            <w:tcBorders>
              <w:top w:val="nil"/>
              <w:left w:val="nil"/>
              <w:bottom w:val="single" w:sz="4" w:space="0" w:color="auto"/>
              <w:right w:val="nil"/>
            </w:tcBorders>
            <w:shd w:val="clear" w:color="auto" w:fill="auto"/>
            <w:noWrap/>
            <w:vAlign w:val="bottom"/>
            <w:hideMark/>
          </w:tcPr>
          <w:p w14:paraId="1775D396" w14:textId="77777777" w:rsidR="009B26C6" w:rsidRPr="008670E9" w:rsidRDefault="009B26C6" w:rsidP="00FA0CA2">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w:t>
            </w:r>
          </w:p>
        </w:tc>
        <w:tc>
          <w:tcPr>
            <w:tcW w:w="960" w:type="dxa"/>
            <w:tcBorders>
              <w:top w:val="nil"/>
              <w:left w:val="nil"/>
              <w:bottom w:val="single" w:sz="4" w:space="0" w:color="auto"/>
              <w:right w:val="nil"/>
            </w:tcBorders>
            <w:shd w:val="clear" w:color="auto" w:fill="auto"/>
            <w:noWrap/>
            <w:vAlign w:val="bottom"/>
            <w:hideMark/>
          </w:tcPr>
          <w:p w14:paraId="1E42D26C" w14:textId="77777777" w:rsidR="009B26C6" w:rsidRPr="008670E9" w:rsidRDefault="009B26C6" w:rsidP="00FA0CA2">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w:t>
            </w:r>
          </w:p>
        </w:tc>
        <w:tc>
          <w:tcPr>
            <w:tcW w:w="960" w:type="dxa"/>
            <w:tcBorders>
              <w:top w:val="nil"/>
              <w:left w:val="nil"/>
              <w:bottom w:val="single" w:sz="4" w:space="0" w:color="auto"/>
              <w:right w:val="nil"/>
            </w:tcBorders>
            <w:shd w:val="clear" w:color="auto" w:fill="auto"/>
            <w:noWrap/>
            <w:vAlign w:val="bottom"/>
            <w:hideMark/>
          </w:tcPr>
          <w:p w14:paraId="048F442B" w14:textId="77777777" w:rsidR="009B26C6" w:rsidRPr="008670E9" w:rsidRDefault="009B26C6" w:rsidP="00FA0CA2">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w:t>
            </w:r>
          </w:p>
        </w:tc>
        <w:tc>
          <w:tcPr>
            <w:tcW w:w="960" w:type="dxa"/>
            <w:tcBorders>
              <w:top w:val="nil"/>
              <w:left w:val="nil"/>
              <w:bottom w:val="single" w:sz="4" w:space="0" w:color="auto"/>
              <w:right w:val="nil"/>
            </w:tcBorders>
            <w:shd w:val="clear" w:color="auto" w:fill="auto"/>
            <w:noWrap/>
            <w:vAlign w:val="bottom"/>
            <w:hideMark/>
          </w:tcPr>
          <w:p w14:paraId="0736CB50" w14:textId="77777777" w:rsidR="009B26C6" w:rsidRPr="008670E9" w:rsidRDefault="009B26C6" w:rsidP="00FA0CA2">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w:t>
            </w:r>
          </w:p>
        </w:tc>
      </w:tr>
      <w:tr w:rsidR="009B26C6" w:rsidRPr="008670E9" w14:paraId="3CA23A59" w14:textId="77777777" w:rsidTr="007843B4">
        <w:trPr>
          <w:trHeight w:val="288"/>
        </w:trPr>
        <w:tc>
          <w:tcPr>
            <w:tcW w:w="4300" w:type="dxa"/>
            <w:tcBorders>
              <w:top w:val="nil"/>
              <w:left w:val="nil"/>
              <w:bottom w:val="single" w:sz="4" w:space="0" w:color="auto"/>
              <w:right w:val="nil"/>
            </w:tcBorders>
            <w:shd w:val="clear" w:color="auto" w:fill="auto"/>
            <w:noWrap/>
            <w:vAlign w:val="bottom"/>
            <w:hideMark/>
          </w:tcPr>
          <w:p w14:paraId="32375A9F" w14:textId="77777777" w:rsidR="009B26C6" w:rsidRPr="008670E9" w:rsidRDefault="009B26C6" w:rsidP="00FA0CA2">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val="en-US" w:eastAsia="en-ID"/>
                <w14:ligatures w14:val="none"/>
              </w:rPr>
              <w:t> </w:t>
            </w:r>
          </w:p>
        </w:tc>
        <w:tc>
          <w:tcPr>
            <w:tcW w:w="4720" w:type="dxa"/>
            <w:tcBorders>
              <w:top w:val="nil"/>
              <w:left w:val="nil"/>
              <w:bottom w:val="single" w:sz="4" w:space="0" w:color="auto"/>
              <w:right w:val="nil"/>
            </w:tcBorders>
            <w:shd w:val="clear" w:color="auto" w:fill="auto"/>
            <w:noWrap/>
            <w:vAlign w:val="bottom"/>
            <w:hideMark/>
          </w:tcPr>
          <w:p w14:paraId="109C5BC8" w14:textId="77777777" w:rsidR="009B26C6" w:rsidRPr="008670E9" w:rsidRDefault="009B26C6" w:rsidP="00FA0CA2">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val="en-US" w:eastAsia="en-ID"/>
                <w14:ligatures w14:val="none"/>
              </w:rPr>
              <w:t xml:space="preserve">Didn't do work or other activities as carefully as usual </w:t>
            </w:r>
          </w:p>
        </w:tc>
        <w:tc>
          <w:tcPr>
            <w:tcW w:w="960" w:type="dxa"/>
            <w:tcBorders>
              <w:top w:val="nil"/>
              <w:left w:val="nil"/>
              <w:bottom w:val="single" w:sz="4" w:space="0" w:color="auto"/>
              <w:right w:val="nil"/>
            </w:tcBorders>
            <w:shd w:val="clear" w:color="auto" w:fill="auto"/>
            <w:noWrap/>
            <w:vAlign w:val="bottom"/>
            <w:hideMark/>
          </w:tcPr>
          <w:p w14:paraId="5979CF36" w14:textId="77777777" w:rsidR="009B26C6" w:rsidRPr="008670E9" w:rsidRDefault="009B26C6" w:rsidP="00FA0CA2">
            <w:pPr>
              <w:spacing w:after="0" w:line="240" w:lineRule="auto"/>
              <w:jc w:val="right"/>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25</w:t>
            </w:r>
          </w:p>
        </w:tc>
        <w:tc>
          <w:tcPr>
            <w:tcW w:w="960" w:type="dxa"/>
            <w:tcBorders>
              <w:top w:val="nil"/>
              <w:left w:val="nil"/>
              <w:bottom w:val="single" w:sz="4" w:space="0" w:color="auto"/>
              <w:right w:val="nil"/>
            </w:tcBorders>
            <w:shd w:val="clear" w:color="auto" w:fill="auto"/>
            <w:noWrap/>
            <w:vAlign w:val="bottom"/>
            <w:hideMark/>
          </w:tcPr>
          <w:p w14:paraId="310F365E" w14:textId="4936C244" w:rsidR="009B26C6" w:rsidRPr="008670E9" w:rsidRDefault="006516F9" w:rsidP="00FA0CA2">
            <w:pPr>
              <w:spacing w:after="0" w:line="240" w:lineRule="auto"/>
              <w:jc w:val="right"/>
              <w:rPr>
                <w:rFonts w:ascii="Aptos Narrow" w:eastAsia="Times New Roman" w:hAnsi="Aptos Narrow" w:cs="Times New Roman"/>
                <w:color w:val="000000"/>
                <w:kern w:val="0"/>
                <w:sz w:val="22"/>
                <w:szCs w:val="22"/>
                <w:lang w:eastAsia="en-ID"/>
                <w14:ligatures w14:val="none"/>
              </w:rPr>
            </w:pPr>
            <w:r>
              <w:rPr>
                <w:rFonts w:ascii="Aptos Narrow" w:eastAsia="Times New Roman" w:hAnsi="Aptos Narrow" w:cs="Times New Roman"/>
                <w:color w:val="000000"/>
                <w:kern w:val="0"/>
                <w:sz w:val="22"/>
                <w:szCs w:val="22"/>
                <w:lang w:eastAsia="en-ID"/>
                <w14:ligatures w14:val="none"/>
              </w:rPr>
              <w:t>5</w:t>
            </w:r>
            <w:r w:rsidR="009B26C6" w:rsidRPr="008670E9">
              <w:rPr>
                <w:rFonts w:ascii="Aptos Narrow" w:eastAsia="Times New Roman" w:hAnsi="Aptos Narrow" w:cs="Times New Roman"/>
                <w:color w:val="000000"/>
                <w:kern w:val="0"/>
                <w:sz w:val="22"/>
                <w:szCs w:val="22"/>
                <w:lang w:eastAsia="en-ID"/>
                <w14:ligatures w14:val="none"/>
              </w:rPr>
              <w:t>4.3</w:t>
            </w:r>
            <w:r>
              <w:rPr>
                <w:rFonts w:ascii="Aptos Narrow" w:eastAsia="Times New Roman" w:hAnsi="Aptos Narrow" w:cs="Times New Roman"/>
                <w:color w:val="000000"/>
                <w:kern w:val="0"/>
                <w:sz w:val="22"/>
                <w:szCs w:val="22"/>
                <w:lang w:eastAsia="en-ID"/>
                <w14:ligatures w14:val="none"/>
              </w:rPr>
              <w:t>4</w:t>
            </w:r>
          </w:p>
        </w:tc>
        <w:tc>
          <w:tcPr>
            <w:tcW w:w="960" w:type="dxa"/>
            <w:tcBorders>
              <w:top w:val="nil"/>
              <w:left w:val="nil"/>
              <w:bottom w:val="single" w:sz="4" w:space="0" w:color="auto"/>
              <w:right w:val="nil"/>
            </w:tcBorders>
            <w:shd w:val="clear" w:color="auto" w:fill="auto"/>
            <w:noWrap/>
            <w:vAlign w:val="bottom"/>
            <w:hideMark/>
          </w:tcPr>
          <w:p w14:paraId="2FA56F45" w14:textId="77777777" w:rsidR="009B26C6" w:rsidRPr="008670E9" w:rsidRDefault="009B26C6" w:rsidP="00FA0CA2">
            <w:pPr>
              <w:spacing w:after="0" w:line="240" w:lineRule="auto"/>
              <w:jc w:val="right"/>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75</w:t>
            </w:r>
          </w:p>
        </w:tc>
        <w:tc>
          <w:tcPr>
            <w:tcW w:w="960" w:type="dxa"/>
            <w:tcBorders>
              <w:top w:val="nil"/>
              <w:left w:val="nil"/>
              <w:bottom w:val="single" w:sz="4" w:space="0" w:color="auto"/>
              <w:right w:val="nil"/>
            </w:tcBorders>
            <w:shd w:val="clear" w:color="auto" w:fill="auto"/>
            <w:noWrap/>
            <w:vAlign w:val="bottom"/>
            <w:hideMark/>
          </w:tcPr>
          <w:p w14:paraId="78AA699A" w14:textId="46E2E122" w:rsidR="009B26C6" w:rsidRPr="008670E9" w:rsidRDefault="009B26C6" w:rsidP="00FA0CA2">
            <w:pPr>
              <w:spacing w:after="0" w:line="240" w:lineRule="auto"/>
              <w:jc w:val="right"/>
              <w:rPr>
                <w:rFonts w:ascii="Aptos Narrow" w:eastAsia="Times New Roman" w:hAnsi="Aptos Narrow" w:cs="Times New Roman"/>
                <w:color w:val="000000"/>
                <w:kern w:val="0"/>
                <w:sz w:val="22"/>
                <w:szCs w:val="22"/>
                <w:lang w:eastAsia="en-ID"/>
                <w14:ligatures w14:val="none"/>
              </w:rPr>
            </w:pPr>
            <w:r>
              <w:rPr>
                <w:rFonts w:ascii="Aptos Narrow" w:eastAsia="Times New Roman" w:hAnsi="Aptos Narrow" w:cs="Times New Roman"/>
                <w:color w:val="000000"/>
                <w:kern w:val="0"/>
                <w:sz w:val="22"/>
                <w:szCs w:val="22"/>
                <w:lang w:eastAsia="en-ID"/>
                <w14:ligatures w14:val="none"/>
              </w:rPr>
              <w:t>24</w:t>
            </w:r>
          </w:p>
        </w:tc>
      </w:tr>
      <w:tr w:rsidR="009B26C6" w:rsidRPr="008670E9" w14:paraId="3B3D76A7" w14:textId="77777777" w:rsidTr="007843B4">
        <w:trPr>
          <w:trHeight w:val="288"/>
        </w:trPr>
        <w:tc>
          <w:tcPr>
            <w:tcW w:w="4300" w:type="dxa"/>
            <w:tcBorders>
              <w:top w:val="nil"/>
              <w:left w:val="nil"/>
              <w:bottom w:val="single" w:sz="4" w:space="0" w:color="auto"/>
              <w:right w:val="nil"/>
            </w:tcBorders>
            <w:shd w:val="clear" w:color="auto" w:fill="auto"/>
            <w:noWrap/>
            <w:vAlign w:val="bottom"/>
            <w:hideMark/>
          </w:tcPr>
          <w:p w14:paraId="36A5367C" w14:textId="77777777" w:rsidR="009B26C6" w:rsidRPr="008670E9" w:rsidRDefault="009B26C6" w:rsidP="00FA0CA2">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val="en-US" w:eastAsia="en-ID"/>
                <w14:ligatures w14:val="none"/>
              </w:rPr>
              <w:t> </w:t>
            </w:r>
          </w:p>
        </w:tc>
        <w:tc>
          <w:tcPr>
            <w:tcW w:w="4720" w:type="dxa"/>
            <w:tcBorders>
              <w:top w:val="nil"/>
              <w:left w:val="nil"/>
              <w:bottom w:val="single" w:sz="4" w:space="0" w:color="auto"/>
              <w:right w:val="nil"/>
            </w:tcBorders>
            <w:shd w:val="clear" w:color="auto" w:fill="auto"/>
            <w:noWrap/>
            <w:vAlign w:val="bottom"/>
            <w:hideMark/>
          </w:tcPr>
          <w:p w14:paraId="7B27F7D4" w14:textId="77777777" w:rsidR="009B26C6" w:rsidRPr="008670E9" w:rsidRDefault="009B26C6" w:rsidP="00FA0CA2">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w:t>
            </w:r>
          </w:p>
        </w:tc>
        <w:tc>
          <w:tcPr>
            <w:tcW w:w="960" w:type="dxa"/>
            <w:tcBorders>
              <w:top w:val="nil"/>
              <w:left w:val="nil"/>
              <w:bottom w:val="single" w:sz="4" w:space="0" w:color="auto"/>
              <w:right w:val="nil"/>
            </w:tcBorders>
            <w:shd w:val="clear" w:color="auto" w:fill="auto"/>
            <w:noWrap/>
            <w:vAlign w:val="bottom"/>
            <w:hideMark/>
          </w:tcPr>
          <w:p w14:paraId="475B767A" w14:textId="77777777" w:rsidR="009B26C6" w:rsidRPr="008670E9" w:rsidRDefault="009B26C6" w:rsidP="00FA0CA2">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w:t>
            </w:r>
          </w:p>
        </w:tc>
        <w:tc>
          <w:tcPr>
            <w:tcW w:w="960" w:type="dxa"/>
            <w:tcBorders>
              <w:top w:val="nil"/>
              <w:left w:val="nil"/>
              <w:bottom w:val="single" w:sz="4" w:space="0" w:color="auto"/>
              <w:right w:val="nil"/>
            </w:tcBorders>
            <w:shd w:val="clear" w:color="auto" w:fill="auto"/>
            <w:noWrap/>
            <w:vAlign w:val="bottom"/>
            <w:hideMark/>
          </w:tcPr>
          <w:p w14:paraId="1ADD06E8" w14:textId="77777777" w:rsidR="009B26C6" w:rsidRPr="008670E9" w:rsidRDefault="009B26C6" w:rsidP="00FA0CA2">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w:t>
            </w:r>
          </w:p>
        </w:tc>
        <w:tc>
          <w:tcPr>
            <w:tcW w:w="960" w:type="dxa"/>
            <w:tcBorders>
              <w:top w:val="nil"/>
              <w:left w:val="nil"/>
              <w:bottom w:val="single" w:sz="4" w:space="0" w:color="auto"/>
              <w:right w:val="nil"/>
            </w:tcBorders>
            <w:shd w:val="clear" w:color="auto" w:fill="auto"/>
            <w:noWrap/>
            <w:vAlign w:val="bottom"/>
            <w:hideMark/>
          </w:tcPr>
          <w:p w14:paraId="2C5EAAEE" w14:textId="77777777" w:rsidR="009B26C6" w:rsidRPr="008670E9" w:rsidRDefault="009B26C6" w:rsidP="00FA0CA2">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w:t>
            </w:r>
          </w:p>
        </w:tc>
        <w:tc>
          <w:tcPr>
            <w:tcW w:w="960" w:type="dxa"/>
            <w:tcBorders>
              <w:top w:val="nil"/>
              <w:left w:val="nil"/>
              <w:bottom w:val="single" w:sz="4" w:space="0" w:color="auto"/>
              <w:right w:val="nil"/>
            </w:tcBorders>
            <w:shd w:val="clear" w:color="auto" w:fill="auto"/>
            <w:noWrap/>
            <w:vAlign w:val="bottom"/>
            <w:hideMark/>
          </w:tcPr>
          <w:p w14:paraId="46D02C3A" w14:textId="77777777" w:rsidR="009B26C6" w:rsidRPr="008670E9" w:rsidRDefault="009B26C6" w:rsidP="00FA0CA2">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w:t>
            </w:r>
          </w:p>
        </w:tc>
      </w:tr>
      <w:tr w:rsidR="009B26C6" w:rsidRPr="008670E9" w14:paraId="3FE9DA7A" w14:textId="77777777" w:rsidTr="007843B4">
        <w:trPr>
          <w:trHeight w:val="288"/>
        </w:trPr>
        <w:tc>
          <w:tcPr>
            <w:tcW w:w="4300" w:type="dxa"/>
            <w:tcBorders>
              <w:top w:val="nil"/>
              <w:left w:val="nil"/>
              <w:bottom w:val="single" w:sz="4" w:space="0" w:color="auto"/>
              <w:right w:val="nil"/>
            </w:tcBorders>
            <w:shd w:val="clear" w:color="auto" w:fill="auto"/>
            <w:noWrap/>
            <w:vAlign w:val="bottom"/>
            <w:hideMark/>
          </w:tcPr>
          <w:p w14:paraId="3FFDA661" w14:textId="77777777" w:rsidR="009B26C6" w:rsidRPr="008670E9" w:rsidRDefault="009B26C6" w:rsidP="00FA0CA2">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val="en-US" w:eastAsia="en-ID"/>
                <w14:ligatures w14:val="none"/>
              </w:rPr>
              <w:t>Social functioning</w:t>
            </w:r>
          </w:p>
        </w:tc>
        <w:tc>
          <w:tcPr>
            <w:tcW w:w="4720" w:type="dxa"/>
            <w:tcBorders>
              <w:top w:val="nil"/>
              <w:left w:val="nil"/>
              <w:bottom w:val="single" w:sz="4" w:space="0" w:color="auto"/>
              <w:right w:val="nil"/>
            </w:tcBorders>
            <w:shd w:val="clear" w:color="auto" w:fill="auto"/>
            <w:noWrap/>
            <w:vAlign w:val="bottom"/>
            <w:hideMark/>
          </w:tcPr>
          <w:p w14:paraId="00E4BC8C" w14:textId="77777777" w:rsidR="009B26C6" w:rsidRPr="008670E9" w:rsidRDefault="009B26C6" w:rsidP="00FA0CA2">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val="en-US" w:eastAsia="en-ID"/>
                <w14:ligatures w14:val="none"/>
              </w:rPr>
              <w:t xml:space="preserve"> How much time health interferes w/social activities</w:t>
            </w:r>
          </w:p>
        </w:tc>
        <w:tc>
          <w:tcPr>
            <w:tcW w:w="960" w:type="dxa"/>
            <w:tcBorders>
              <w:top w:val="nil"/>
              <w:left w:val="nil"/>
              <w:bottom w:val="single" w:sz="4" w:space="0" w:color="auto"/>
              <w:right w:val="nil"/>
            </w:tcBorders>
            <w:shd w:val="clear" w:color="auto" w:fill="auto"/>
            <w:noWrap/>
            <w:vAlign w:val="bottom"/>
            <w:hideMark/>
          </w:tcPr>
          <w:p w14:paraId="6221EA26" w14:textId="3E93D9BD" w:rsidR="009B26C6" w:rsidRPr="008670E9" w:rsidRDefault="006516F9" w:rsidP="00FA0CA2">
            <w:pPr>
              <w:spacing w:after="0" w:line="240" w:lineRule="auto"/>
              <w:jc w:val="right"/>
              <w:rPr>
                <w:rFonts w:ascii="Aptos Narrow" w:eastAsia="Times New Roman" w:hAnsi="Aptos Narrow" w:cs="Times New Roman"/>
                <w:color w:val="000000"/>
                <w:kern w:val="0"/>
                <w:sz w:val="22"/>
                <w:szCs w:val="22"/>
                <w:lang w:eastAsia="en-ID"/>
                <w14:ligatures w14:val="none"/>
              </w:rPr>
            </w:pPr>
            <w:r>
              <w:rPr>
                <w:rFonts w:ascii="Aptos Narrow" w:eastAsia="Times New Roman" w:hAnsi="Aptos Narrow" w:cs="Times New Roman"/>
                <w:color w:val="000000"/>
                <w:kern w:val="0"/>
                <w:sz w:val="22"/>
                <w:szCs w:val="22"/>
                <w:lang w:eastAsia="en-ID"/>
                <w14:ligatures w14:val="none"/>
              </w:rPr>
              <w:t>25</w:t>
            </w:r>
          </w:p>
        </w:tc>
        <w:tc>
          <w:tcPr>
            <w:tcW w:w="960" w:type="dxa"/>
            <w:tcBorders>
              <w:top w:val="nil"/>
              <w:left w:val="nil"/>
              <w:bottom w:val="single" w:sz="4" w:space="0" w:color="auto"/>
              <w:right w:val="nil"/>
            </w:tcBorders>
            <w:shd w:val="clear" w:color="auto" w:fill="auto"/>
            <w:noWrap/>
            <w:vAlign w:val="bottom"/>
            <w:hideMark/>
          </w:tcPr>
          <w:p w14:paraId="4A20A2D9" w14:textId="3F909945" w:rsidR="009B26C6" w:rsidRPr="008670E9" w:rsidRDefault="009B26C6" w:rsidP="00FA0CA2">
            <w:pPr>
              <w:spacing w:after="0" w:line="240" w:lineRule="auto"/>
              <w:jc w:val="right"/>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3</w:t>
            </w:r>
            <w:r w:rsidR="006516F9">
              <w:rPr>
                <w:rFonts w:ascii="Aptos Narrow" w:eastAsia="Times New Roman" w:hAnsi="Aptos Narrow" w:cs="Times New Roman"/>
                <w:color w:val="000000"/>
                <w:kern w:val="0"/>
                <w:sz w:val="22"/>
                <w:szCs w:val="22"/>
                <w:lang w:eastAsia="en-ID"/>
                <w14:ligatures w14:val="none"/>
              </w:rPr>
              <w:t>9.24</w:t>
            </w:r>
          </w:p>
        </w:tc>
        <w:tc>
          <w:tcPr>
            <w:tcW w:w="960" w:type="dxa"/>
            <w:tcBorders>
              <w:top w:val="nil"/>
              <w:left w:val="nil"/>
              <w:bottom w:val="single" w:sz="4" w:space="0" w:color="auto"/>
              <w:right w:val="nil"/>
            </w:tcBorders>
            <w:shd w:val="clear" w:color="auto" w:fill="auto"/>
            <w:noWrap/>
            <w:vAlign w:val="bottom"/>
            <w:hideMark/>
          </w:tcPr>
          <w:p w14:paraId="61144B7A" w14:textId="77777777" w:rsidR="009B26C6" w:rsidRPr="008670E9" w:rsidRDefault="009B26C6" w:rsidP="00FA0CA2">
            <w:pPr>
              <w:spacing w:after="0" w:line="240" w:lineRule="auto"/>
              <w:jc w:val="right"/>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50</w:t>
            </w:r>
          </w:p>
        </w:tc>
        <w:tc>
          <w:tcPr>
            <w:tcW w:w="960" w:type="dxa"/>
            <w:tcBorders>
              <w:top w:val="nil"/>
              <w:left w:val="nil"/>
              <w:bottom w:val="single" w:sz="4" w:space="0" w:color="auto"/>
              <w:right w:val="nil"/>
            </w:tcBorders>
            <w:shd w:val="clear" w:color="auto" w:fill="auto"/>
            <w:noWrap/>
            <w:vAlign w:val="bottom"/>
            <w:hideMark/>
          </w:tcPr>
          <w:p w14:paraId="62A06FB2" w14:textId="2345EB25" w:rsidR="009B26C6" w:rsidRPr="008670E9" w:rsidRDefault="009B26C6" w:rsidP="00FA0CA2">
            <w:pPr>
              <w:spacing w:after="0" w:line="240" w:lineRule="auto"/>
              <w:jc w:val="right"/>
              <w:rPr>
                <w:rFonts w:ascii="Aptos Narrow" w:eastAsia="Times New Roman" w:hAnsi="Aptos Narrow" w:cs="Times New Roman"/>
                <w:color w:val="000000"/>
                <w:kern w:val="0"/>
                <w:sz w:val="22"/>
                <w:szCs w:val="22"/>
                <w:lang w:eastAsia="en-ID"/>
                <w14:ligatures w14:val="none"/>
              </w:rPr>
            </w:pPr>
            <w:r>
              <w:rPr>
                <w:rFonts w:ascii="Aptos Narrow" w:eastAsia="Times New Roman" w:hAnsi="Aptos Narrow" w:cs="Times New Roman"/>
                <w:color w:val="000000"/>
                <w:kern w:val="0"/>
                <w:sz w:val="22"/>
                <w:szCs w:val="22"/>
                <w:lang w:eastAsia="en-ID"/>
                <w14:ligatures w14:val="none"/>
              </w:rPr>
              <w:t>24</w:t>
            </w:r>
          </w:p>
        </w:tc>
      </w:tr>
      <w:tr w:rsidR="00782313" w:rsidRPr="008670E9" w14:paraId="3C14B591" w14:textId="77777777" w:rsidTr="007843B4">
        <w:trPr>
          <w:trHeight w:val="288"/>
        </w:trPr>
        <w:tc>
          <w:tcPr>
            <w:tcW w:w="4300" w:type="dxa"/>
            <w:tcBorders>
              <w:top w:val="nil"/>
              <w:left w:val="nil"/>
              <w:bottom w:val="single" w:sz="4" w:space="0" w:color="auto"/>
              <w:right w:val="nil"/>
            </w:tcBorders>
            <w:shd w:val="clear" w:color="auto" w:fill="auto"/>
            <w:noWrap/>
            <w:vAlign w:val="bottom"/>
          </w:tcPr>
          <w:p w14:paraId="764C8418" w14:textId="77777777" w:rsidR="00782313" w:rsidRPr="008670E9" w:rsidRDefault="00782313" w:rsidP="00FA0CA2">
            <w:pPr>
              <w:spacing w:after="0" w:line="240" w:lineRule="auto"/>
              <w:rPr>
                <w:rFonts w:ascii="Aptos Narrow" w:eastAsia="Times New Roman" w:hAnsi="Aptos Narrow" w:cs="Times New Roman"/>
                <w:color w:val="000000"/>
                <w:kern w:val="0"/>
                <w:sz w:val="22"/>
                <w:szCs w:val="22"/>
                <w:lang w:val="en-US" w:eastAsia="en-ID"/>
                <w14:ligatures w14:val="none"/>
              </w:rPr>
            </w:pPr>
          </w:p>
        </w:tc>
        <w:tc>
          <w:tcPr>
            <w:tcW w:w="4720" w:type="dxa"/>
            <w:tcBorders>
              <w:top w:val="nil"/>
              <w:left w:val="nil"/>
              <w:bottom w:val="single" w:sz="4" w:space="0" w:color="auto"/>
              <w:right w:val="nil"/>
            </w:tcBorders>
            <w:shd w:val="clear" w:color="auto" w:fill="auto"/>
            <w:noWrap/>
            <w:vAlign w:val="bottom"/>
          </w:tcPr>
          <w:p w14:paraId="70747158" w14:textId="77777777" w:rsidR="00782313" w:rsidRPr="008670E9" w:rsidRDefault="00782313" w:rsidP="00FA0CA2">
            <w:pPr>
              <w:spacing w:after="0" w:line="240" w:lineRule="auto"/>
              <w:rPr>
                <w:rFonts w:ascii="Aptos Narrow" w:eastAsia="Times New Roman" w:hAnsi="Aptos Narrow" w:cs="Times New Roman"/>
                <w:color w:val="000000"/>
                <w:kern w:val="0"/>
                <w:sz w:val="22"/>
                <w:szCs w:val="22"/>
                <w:lang w:val="en-US" w:eastAsia="en-ID"/>
                <w14:ligatures w14:val="none"/>
              </w:rPr>
            </w:pPr>
          </w:p>
        </w:tc>
        <w:tc>
          <w:tcPr>
            <w:tcW w:w="960" w:type="dxa"/>
            <w:tcBorders>
              <w:top w:val="nil"/>
              <w:left w:val="nil"/>
              <w:bottom w:val="single" w:sz="4" w:space="0" w:color="auto"/>
              <w:right w:val="nil"/>
            </w:tcBorders>
            <w:shd w:val="clear" w:color="auto" w:fill="auto"/>
            <w:noWrap/>
            <w:vAlign w:val="bottom"/>
          </w:tcPr>
          <w:p w14:paraId="3E2D3B13" w14:textId="77777777" w:rsidR="00782313" w:rsidRDefault="00782313" w:rsidP="00FA0CA2">
            <w:pPr>
              <w:spacing w:after="0" w:line="240" w:lineRule="auto"/>
              <w:jc w:val="right"/>
              <w:rPr>
                <w:rFonts w:ascii="Aptos Narrow" w:eastAsia="Times New Roman" w:hAnsi="Aptos Narrow" w:cs="Times New Roman"/>
                <w:color w:val="000000"/>
                <w:kern w:val="0"/>
                <w:sz w:val="22"/>
                <w:szCs w:val="22"/>
                <w:lang w:eastAsia="en-ID"/>
                <w14:ligatures w14:val="none"/>
              </w:rPr>
            </w:pPr>
          </w:p>
        </w:tc>
        <w:tc>
          <w:tcPr>
            <w:tcW w:w="960" w:type="dxa"/>
            <w:tcBorders>
              <w:top w:val="nil"/>
              <w:left w:val="nil"/>
              <w:bottom w:val="single" w:sz="4" w:space="0" w:color="auto"/>
              <w:right w:val="nil"/>
            </w:tcBorders>
            <w:shd w:val="clear" w:color="auto" w:fill="auto"/>
            <w:noWrap/>
            <w:vAlign w:val="bottom"/>
          </w:tcPr>
          <w:p w14:paraId="6840165A" w14:textId="77777777" w:rsidR="00782313" w:rsidRPr="008670E9" w:rsidRDefault="00782313" w:rsidP="00FA0CA2">
            <w:pPr>
              <w:spacing w:after="0" w:line="240" w:lineRule="auto"/>
              <w:jc w:val="right"/>
              <w:rPr>
                <w:rFonts w:ascii="Aptos Narrow" w:eastAsia="Times New Roman" w:hAnsi="Aptos Narrow" w:cs="Times New Roman"/>
                <w:color w:val="000000"/>
                <w:kern w:val="0"/>
                <w:sz w:val="22"/>
                <w:szCs w:val="22"/>
                <w:lang w:eastAsia="en-ID"/>
                <w14:ligatures w14:val="none"/>
              </w:rPr>
            </w:pPr>
          </w:p>
        </w:tc>
        <w:tc>
          <w:tcPr>
            <w:tcW w:w="960" w:type="dxa"/>
            <w:tcBorders>
              <w:top w:val="nil"/>
              <w:left w:val="nil"/>
              <w:bottom w:val="single" w:sz="4" w:space="0" w:color="auto"/>
              <w:right w:val="nil"/>
            </w:tcBorders>
            <w:shd w:val="clear" w:color="auto" w:fill="auto"/>
            <w:noWrap/>
            <w:vAlign w:val="bottom"/>
          </w:tcPr>
          <w:p w14:paraId="7DA65B59" w14:textId="77777777" w:rsidR="00782313" w:rsidRPr="008670E9" w:rsidRDefault="00782313" w:rsidP="00FA0CA2">
            <w:pPr>
              <w:spacing w:after="0" w:line="240" w:lineRule="auto"/>
              <w:jc w:val="right"/>
              <w:rPr>
                <w:rFonts w:ascii="Aptos Narrow" w:eastAsia="Times New Roman" w:hAnsi="Aptos Narrow" w:cs="Times New Roman"/>
                <w:color w:val="000000"/>
                <w:kern w:val="0"/>
                <w:sz w:val="22"/>
                <w:szCs w:val="22"/>
                <w:lang w:eastAsia="en-ID"/>
                <w14:ligatures w14:val="none"/>
              </w:rPr>
            </w:pPr>
          </w:p>
        </w:tc>
        <w:tc>
          <w:tcPr>
            <w:tcW w:w="960" w:type="dxa"/>
            <w:tcBorders>
              <w:top w:val="nil"/>
              <w:left w:val="nil"/>
              <w:bottom w:val="single" w:sz="4" w:space="0" w:color="auto"/>
              <w:right w:val="nil"/>
            </w:tcBorders>
            <w:shd w:val="clear" w:color="auto" w:fill="auto"/>
            <w:noWrap/>
            <w:vAlign w:val="bottom"/>
          </w:tcPr>
          <w:p w14:paraId="720B71AC" w14:textId="77777777" w:rsidR="00782313" w:rsidRDefault="00782313" w:rsidP="00FA0CA2">
            <w:pPr>
              <w:spacing w:after="0" w:line="240" w:lineRule="auto"/>
              <w:jc w:val="right"/>
              <w:rPr>
                <w:rFonts w:ascii="Aptos Narrow" w:eastAsia="Times New Roman" w:hAnsi="Aptos Narrow" w:cs="Times New Roman"/>
                <w:color w:val="000000"/>
                <w:kern w:val="0"/>
                <w:sz w:val="22"/>
                <w:szCs w:val="22"/>
                <w:lang w:eastAsia="en-ID"/>
                <w14:ligatures w14:val="none"/>
              </w:rPr>
            </w:pPr>
          </w:p>
        </w:tc>
      </w:tr>
      <w:tr w:rsidR="00782313" w:rsidRPr="008670E9" w14:paraId="489F9900" w14:textId="77777777" w:rsidTr="007843B4">
        <w:trPr>
          <w:trHeight w:val="288"/>
        </w:trPr>
        <w:tc>
          <w:tcPr>
            <w:tcW w:w="4300" w:type="dxa"/>
            <w:tcBorders>
              <w:top w:val="nil"/>
              <w:left w:val="nil"/>
              <w:bottom w:val="single" w:sz="4" w:space="0" w:color="auto"/>
              <w:right w:val="nil"/>
            </w:tcBorders>
            <w:shd w:val="clear" w:color="auto" w:fill="auto"/>
            <w:noWrap/>
            <w:vAlign w:val="bottom"/>
            <w:hideMark/>
          </w:tcPr>
          <w:p w14:paraId="334AAAB0" w14:textId="77777777" w:rsidR="00782313" w:rsidRPr="008670E9" w:rsidRDefault="00782313" w:rsidP="00FA0CA2">
            <w:pPr>
              <w:spacing w:after="0" w:line="240" w:lineRule="auto"/>
              <w:rPr>
                <w:rFonts w:ascii="Aptos Narrow" w:eastAsia="Times New Roman" w:hAnsi="Aptos Narrow" w:cs="Times New Roman"/>
                <w:color w:val="000000"/>
                <w:kern w:val="0"/>
                <w:sz w:val="22"/>
                <w:szCs w:val="22"/>
                <w:lang w:val="en-US" w:eastAsia="en-ID"/>
                <w14:ligatures w14:val="none"/>
              </w:rPr>
            </w:pPr>
            <w:r>
              <w:rPr>
                <w:rFonts w:ascii="Aptos Narrow" w:eastAsia="Times New Roman" w:hAnsi="Aptos Narrow" w:cs="Times New Roman"/>
                <w:color w:val="000000"/>
                <w:kern w:val="0"/>
                <w:sz w:val="22"/>
                <w:szCs w:val="22"/>
                <w:lang w:val="en-US" w:eastAsia="en-ID"/>
                <w14:ligatures w14:val="none"/>
              </w:rPr>
              <w:t>Mental Health</w:t>
            </w:r>
          </w:p>
        </w:tc>
        <w:tc>
          <w:tcPr>
            <w:tcW w:w="4720" w:type="dxa"/>
            <w:tcBorders>
              <w:top w:val="nil"/>
              <w:left w:val="nil"/>
              <w:bottom w:val="single" w:sz="4" w:space="0" w:color="auto"/>
              <w:right w:val="nil"/>
            </w:tcBorders>
            <w:shd w:val="clear" w:color="auto" w:fill="auto"/>
            <w:noWrap/>
            <w:vAlign w:val="bottom"/>
            <w:hideMark/>
          </w:tcPr>
          <w:p w14:paraId="5282F70E" w14:textId="77777777" w:rsidR="00782313" w:rsidRPr="00782313" w:rsidRDefault="00782313" w:rsidP="00FA0CA2">
            <w:pPr>
              <w:spacing w:after="0" w:line="240" w:lineRule="auto"/>
              <w:rPr>
                <w:rFonts w:ascii="Aptos Narrow" w:eastAsia="Times New Roman" w:hAnsi="Aptos Narrow" w:cs="Times New Roman"/>
                <w:color w:val="000000"/>
                <w:kern w:val="0"/>
                <w:sz w:val="22"/>
                <w:szCs w:val="22"/>
                <w:lang w:val="en-US" w:eastAsia="en-ID"/>
                <w14:ligatures w14:val="none"/>
              </w:rPr>
            </w:pPr>
            <w:r w:rsidRPr="00782313">
              <w:rPr>
                <w:rFonts w:ascii="Aptos Narrow" w:eastAsia="Times New Roman" w:hAnsi="Aptos Narrow" w:cs="Times New Roman"/>
                <w:color w:val="000000"/>
                <w:kern w:val="0"/>
                <w:sz w:val="22"/>
                <w:szCs w:val="22"/>
                <w:lang w:val="en-US" w:eastAsia="en-ID"/>
                <w14:ligatures w14:val="none"/>
              </w:rPr>
              <w:t>Felt calm and peaceful</w:t>
            </w:r>
          </w:p>
        </w:tc>
        <w:tc>
          <w:tcPr>
            <w:tcW w:w="960" w:type="dxa"/>
            <w:tcBorders>
              <w:top w:val="nil"/>
              <w:left w:val="nil"/>
              <w:bottom w:val="single" w:sz="4" w:space="0" w:color="auto"/>
              <w:right w:val="nil"/>
            </w:tcBorders>
            <w:shd w:val="clear" w:color="auto" w:fill="auto"/>
            <w:noWrap/>
            <w:vAlign w:val="bottom"/>
            <w:hideMark/>
          </w:tcPr>
          <w:p w14:paraId="054CBB1E" w14:textId="5264FEF1" w:rsidR="00782313" w:rsidRPr="008670E9" w:rsidRDefault="00782313" w:rsidP="00782313">
            <w:pPr>
              <w:spacing w:after="0" w:line="240" w:lineRule="auto"/>
              <w:jc w:val="right"/>
              <w:rPr>
                <w:rFonts w:ascii="Aptos Narrow" w:eastAsia="Times New Roman" w:hAnsi="Aptos Narrow" w:cs="Times New Roman"/>
                <w:color w:val="000000"/>
                <w:kern w:val="0"/>
                <w:sz w:val="22"/>
                <w:szCs w:val="22"/>
                <w:lang w:eastAsia="en-ID"/>
                <w14:ligatures w14:val="none"/>
              </w:rPr>
            </w:pPr>
            <w:r>
              <w:rPr>
                <w:rFonts w:ascii="Aptos Narrow" w:eastAsia="Times New Roman" w:hAnsi="Aptos Narrow" w:cs="Times New Roman"/>
                <w:color w:val="000000"/>
                <w:kern w:val="0"/>
                <w:sz w:val="22"/>
                <w:szCs w:val="22"/>
                <w:lang w:eastAsia="en-ID"/>
                <w14:ligatures w14:val="none"/>
              </w:rPr>
              <w:t>20</w:t>
            </w:r>
          </w:p>
        </w:tc>
        <w:tc>
          <w:tcPr>
            <w:tcW w:w="960" w:type="dxa"/>
            <w:tcBorders>
              <w:top w:val="nil"/>
              <w:left w:val="nil"/>
              <w:bottom w:val="single" w:sz="4" w:space="0" w:color="auto"/>
              <w:right w:val="nil"/>
            </w:tcBorders>
            <w:shd w:val="clear" w:color="auto" w:fill="auto"/>
            <w:noWrap/>
            <w:vAlign w:val="bottom"/>
            <w:hideMark/>
          </w:tcPr>
          <w:p w14:paraId="6BB31801" w14:textId="4D031519" w:rsidR="00782313" w:rsidRPr="008670E9" w:rsidRDefault="00782313" w:rsidP="00782313">
            <w:pPr>
              <w:spacing w:after="0" w:line="240" w:lineRule="auto"/>
              <w:jc w:val="right"/>
              <w:rPr>
                <w:rFonts w:ascii="Aptos Narrow" w:eastAsia="Times New Roman" w:hAnsi="Aptos Narrow" w:cs="Times New Roman"/>
                <w:color w:val="000000"/>
                <w:kern w:val="0"/>
                <w:sz w:val="22"/>
                <w:szCs w:val="22"/>
                <w:lang w:eastAsia="en-ID"/>
                <w14:ligatures w14:val="none"/>
              </w:rPr>
            </w:pPr>
            <w:r>
              <w:rPr>
                <w:rFonts w:ascii="Aptos Narrow" w:eastAsia="Times New Roman" w:hAnsi="Aptos Narrow" w:cs="Times New Roman"/>
                <w:color w:val="000000"/>
                <w:kern w:val="0"/>
                <w:sz w:val="22"/>
                <w:szCs w:val="22"/>
                <w:lang w:eastAsia="en-ID"/>
                <w14:ligatures w14:val="none"/>
              </w:rPr>
              <w:t>34.41</w:t>
            </w:r>
          </w:p>
        </w:tc>
        <w:tc>
          <w:tcPr>
            <w:tcW w:w="960" w:type="dxa"/>
            <w:tcBorders>
              <w:top w:val="nil"/>
              <w:left w:val="nil"/>
              <w:bottom w:val="single" w:sz="4" w:space="0" w:color="auto"/>
              <w:right w:val="nil"/>
            </w:tcBorders>
            <w:shd w:val="clear" w:color="auto" w:fill="auto"/>
            <w:noWrap/>
            <w:vAlign w:val="bottom"/>
            <w:hideMark/>
          </w:tcPr>
          <w:p w14:paraId="50ACE1B6" w14:textId="51C4CC9C" w:rsidR="00782313" w:rsidRPr="008670E9" w:rsidRDefault="00782313" w:rsidP="00782313">
            <w:pPr>
              <w:spacing w:after="0" w:line="240" w:lineRule="auto"/>
              <w:jc w:val="right"/>
              <w:rPr>
                <w:rFonts w:ascii="Aptos Narrow" w:eastAsia="Times New Roman" w:hAnsi="Aptos Narrow" w:cs="Times New Roman"/>
                <w:color w:val="000000"/>
                <w:kern w:val="0"/>
                <w:sz w:val="22"/>
                <w:szCs w:val="22"/>
                <w:lang w:eastAsia="en-ID"/>
                <w14:ligatures w14:val="none"/>
              </w:rPr>
            </w:pPr>
            <w:r>
              <w:rPr>
                <w:rFonts w:ascii="Aptos Narrow" w:eastAsia="Times New Roman" w:hAnsi="Aptos Narrow" w:cs="Times New Roman"/>
                <w:color w:val="000000"/>
                <w:kern w:val="0"/>
                <w:sz w:val="22"/>
                <w:szCs w:val="22"/>
                <w:lang w:eastAsia="en-ID"/>
                <w14:ligatures w14:val="none"/>
              </w:rPr>
              <w:t>40</w:t>
            </w:r>
          </w:p>
        </w:tc>
        <w:tc>
          <w:tcPr>
            <w:tcW w:w="960" w:type="dxa"/>
            <w:tcBorders>
              <w:top w:val="nil"/>
              <w:left w:val="nil"/>
              <w:bottom w:val="single" w:sz="4" w:space="0" w:color="auto"/>
              <w:right w:val="nil"/>
            </w:tcBorders>
            <w:shd w:val="clear" w:color="auto" w:fill="auto"/>
            <w:noWrap/>
            <w:vAlign w:val="bottom"/>
            <w:hideMark/>
          </w:tcPr>
          <w:p w14:paraId="135BECFE" w14:textId="0B4D6286" w:rsidR="00782313" w:rsidRPr="008670E9" w:rsidRDefault="00782313" w:rsidP="00782313">
            <w:pPr>
              <w:spacing w:after="0" w:line="240" w:lineRule="auto"/>
              <w:jc w:val="right"/>
              <w:rPr>
                <w:rFonts w:ascii="Aptos Narrow" w:eastAsia="Times New Roman" w:hAnsi="Aptos Narrow" w:cs="Times New Roman"/>
                <w:color w:val="000000"/>
                <w:kern w:val="0"/>
                <w:sz w:val="22"/>
                <w:szCs w:val="22"/>
                <w:lang w:eastAsia="en-ID"/>
                <w14:ligatures w14:val="none"/>
              </w:rPr>
            </w:pPr>
            <w:r>
              <w:rPr>
                <w:rFonts w:ascii="Aptos Narrow" w:eastAsia="Times New Roman" w:hAnsi="Aptos Narrow" w:cs="Times New Roman"/>
                <w:color w:val="000000"/>
                <w:kern w:val="0"/>
                <w:sz w:val="22"/>
                <w:szCs w:val="22"/>
                <w:lang w:eastAsia="en-ID"/>
                <w14:ligatures w14:val="none"/>
              </w:rPr>
              <w:t>24</w:t>
            </w:r>
          </w:p>
        </w:tc>
      </w:tr>
      <w:tr w:rsidR="00782313" w:rsidRPr="008670E9" w14:paraId="77148B3D" w14:textId="77777777" w:rsidTr="007843B4">
        <w:trPr>
          <w:trHeight w:val="288"/>
        </w:trPr>
        <w:tc>
          <w:tcPr>
            <w:tcW w:w="4300" w:type="dxa"/>
            <w:tcBorders>
              <w:top w:val="nil"/>
              <w:left w:val="nil"/>
              <w:bottom w:val="single" w:sz="4" w:space="0" w:color="auto"/>
              <w:right w:val="nil"/>
            </w:tcBorders>
            <w:shd w:val="clear" w:color="auto" w:fill="auto"/>
            <w:noWrap/>
            <w:vAlign w:val="bottom"/>
            <w:hideMark/>
          </w:tcPr>
          <w:p w14:paraId="2DBD6ED7" w14:textId="77777777" w:rsidR="00782313" w:rsidRPr="008670E9" w:rsidRDefault="00782313" w:rsidP="00FA0CA2">
            <w:pPr>
              <w:spacing w:after="0" w:line="240" w:lineRule="auto"/>
              <w:rPr>
                <w:rFonts w:ascii="Aptos Narrow" w:eastAsia="Times New Roman" w:hAnsi="Aptos Narrow" w:cs="Times New Roman"/>
                <w:color w:val="000000"/>
                <w:kern w:val="0"/>
                <w:sz w:val="22"/>
                <w:szCs w:val="22"/>
                <w:lang w:val="en-US" w:eastAsia="en-ID"/>
                <w14:ligatures w14:val="none"/>
              </w:rPr>
            </w:pPr>
          </w:p>
        </w:tc>
        <w:tc>
          <w:tcPr>
            <w:tcW w:w="4720" w:type="dxa"/>
            <w:tcBorders>
              <w:top w:val="nil"/>
              <w:left w:val="nil"/>
              <w:bottom w:val="single" w:sz="4" w:space="0" w:color="auto"/>
              <w:right w:val="nil"/>
            </w:tcBorders>
            <w:shd w:val="clear" w:color="auto" w:fill="auto"/>
            <w:noWrap/>
            <w:vAlign w:val="bottom"/>
            <w:hideMark/>
          </w:tcPr>
          <w:p w14:paraId="5751FFC7" w14:textId="77777777" w:rsidR="00782313" w:rsidRPr="00782313" w:rsidRDefault="00782313" w:rsidP="00FA0CA2">
            <w:pPr>
              <w:spacing w:after="0" w:line="240" w:lineRule="auto"/>
              <w:rPr>
                <w:rFonts w:ascii="Aptos Narrow" w:eastAsia="Times New Roman" w:hAnsi="Aptos Narrow" w:cs="Times New Roman"/>
                <w:color w:val="000000"/>
                <w:kern w:val="0"/>
                <w:sz w:val="22"/>
                <w:szCs w:val="22"/>
                <w:lang w:val="en-US" w:eastAsia="en-ID"/>
                <w14:ligatures w14:val="none"/>
              </w:rPr>
            </w:pPr>
          </w:p>
        </w:tc>
        <w:tc>
          <w:tcPr>
            <w:tcW w:w="960" w:type="dxa"/>
            <w:tcBorders>
              <w:top w:val="nil"/>
              <w:left w:val="nil"/>
              <w:bottom w:val="single" w:sz="4" w:space="0" w:color="auto"/>
              <w:right w:val="nil"/>
            </w:tcBorders>
            <w:shd w:val="clear" w:color="auto" w:fill="auto"/>
            <w:noWrap/>
            <w:vAlign w:val="bottom"/>
            <w:hideMark/>
          </w:tcPr>
          <w:p w14:paraId="7FCE4EAE" w14:textId="77777777" w:rsidR="00782313" w:rsidRPr="008670E9" w:rsidRDefault="00782313" w:rsidP="00782313">
            <w:pPr>
              <w:spacing w:after="0" w:line="240" w:lineRule="auto"/>
              <w:jc w:val="right"/>
              <w:rPr>
                <w:rFonts w:ascii="Aptos Narrow" w:eastAsia="Times New Roman" w:hAnsi="Aptos Narrow" w:cs="Times New Roman"/>
                <w:color w:val="000000"/>
                <w:kern w:val="0"/>
                <w:sz w:val="22"/>
                <w:szCs w:val="22"/>
                <w:lang w:eastAsia="en-ID"/>
                <w14:ligatures w14:val="none"/>
              </w:rPr>
            </w:pPr>
          </w:p>
        </w:tc>
        <w:tc>
          <w:tcPr>
            <w:tcW w:w="960" w:type="dxa"/>
            <w:tcBorders>
              <w:top w:val="nil"/>
              <w:left w:val="nil"/>
              <w:bottom w:val="single" w:sz="4" w:space="0" w:color="auto"/>
              <w:right w:val="nil"/>
            </w:tcBorders>
            <w:shd w:val="clear" w:color="auto" w:fill="auto"/>
            <w:noWrap/>
            <w:vAlign w:val="bottom"/>
            <w:hideMark/>
          </w:tcPr>
          <w:p w14:paraId="28AD5DCD" w14:textId="77777777" w:rsidR="00782313" w:rsidRPr="008670E9" w:rsidRDefault="00782313" w:rsidP="00782313">
            <w:pPr>
              <w:spacing w:after="0" w:line="240" w:lineRule="auto"/>
              <w:jc w:val="right"/>
              <w:rPr>
                <w:rFonts w:ascii="Aptos Narrow" w:eastAsia="Times New Roman" w:hAnsi="Aptos Narrow" w:cs="Times New Roman"/>
                <w:color w:val="000000"/>
                <w:kern w:val="0"/>
                <w:sz w:val="22"/>
                <w:szCs w:val="22"/>
                <w:lang w:eastAsia="en-ID"/>
                <w14:ligatures w14:val="none"/>
              </w:rPr>
            </w:pPr>
          </w:p>
        </w:tc>
        <w:tc>
          <w:tcPr>
            <w:tcW w:w="960" w:type="dxa"/>
            <w:tcBorders>
              <w:top w:val="nil"/>
              <w:left w:val="nil"/>
              <w:bottom w:val="single" w:sz="4" w:space="0" w:color="auto"/>
              <w:right w:val="nil"/>
            </w:tcBorders>
            <w:shd w:val="clear" w:color="auto" w:fill="auto"/>
            <w:noWrap/>
            <w:vAlign w:val="bottom"/>
            <w:hideMark/>
          </w:tcPr>
          <w:p w14:paraId="1DF44D3A" w14:textId="77777777" w:rsidR="00782313" w:rsidRPr="008670E9" w:rsidRDefault="00782313" w:rsidP="00782313">
            <w:pPr>
              <w:spacing w:after="0" w:line="240" w:lineRule="auto"/>
              <w:jc w:val="right"/>
              <w:rPr>
                <w:rFonts w:ascii="Aptos Narrow" w:eastAsia="Times New Roman" w:hAnsi="Aptos Narrow" w:cs="Times New Roman"/>
                <w:color w:val="000000"/>
                <w:kern w:val="0"/>
                <w:sz w:val="22"/>
                <w:szCs w:val="22"/>
                <w:lang w:eastAsia="en-ID"/>
                <w14:ligatures w14:val="none"/>
              </w:rPr>
            </w:pPr>
          </w:p>
        </w:tc>
        <w:tc>
          <w:tcPr>
            <w:tcW w:w="960" w:type="dxa"/>
            <w:tcBorders>
              <w:top w:val="nil"/>
              <w:left w:val="nil"/>
              <w:bottom w:val="single" w:sz="4" w:space="0" w:color="auto"/>
              <w:right w:val="nil"/>
            </w:tcBorders>
            <w:shd w:val="clear" w:color="auto" w:fill="auto"/>
            <w:noWrap/>
            <w:vAlign w:val="bottom"/>
            <w:hideMark/>
          </w:tcPr>
          <w:p w14:paraId="4043760C" w14:textId="77777777" w:rsidR="00782313" w:rsidRPr="008670E9" w:rsidRDefault="00782313" w:rsidP="00782313">
            <w:pPr>
              <w:spacing w:after="0" w:line="240" w:lineRule="auto"/>
              <w:jc w:val="right"/>
              <w:rPr>
                <w:rFonts w:ascii="Aptos Narrow" w:eastAsia="Times New Roman" w:hAnsi="Aptos Narrow" w:cs="Times New Roman"/>
                <w:color w:val="000000"/>
                <w:kern w:val="0"/>
                <w:sz w:val="22"/>
                <w:szCs w:val="22"/>
                <w:lang w:eastAsia="en-ID"/>
                <w14:ligatures w14:val="none"/>
              </w:rPr>
            </w:pPr>
          </w:p>
        </w:tc>
      </w:tr>
      <w:tr w:rsidR="00782313" w:rsidRPr="008670E9" w14:paraId="47AC415C" w14:textId="77777777" w:rsidTr="007843B4">
        <w:trPr>
          <w:trHeight w:val="288"/>
        </w:trPr>
        <w:tc>
          <w:tcPr>
            <w:tcW w:w="4300" w:type="dxa"/>
            <w:tcBorders>
              <w:top w:val="nil"/>
              <w:left w:val="nil"/>
              <w:bottom w:val="single" w:sz="4" w:space="0" w:color="auto"/>
              <w:right w:val="nil"/>
            </w:tcBorders>
            <w:shd w:val="clear" w:color="auto" w:fill="auto"/>
            <w:noWrap/>
            <w:vAlign w:val="bottom"/>
            <w:hideMark/>
          </w:tcPr>
          <w:p w14:paraId="6A2E9E0A" w14:textId="77777777" w:rsidR="00782313" w:rsidRPr="008670E9" w:rsidRDefault="00782313" w:rsidP="00FA0CA2">
            <w:pPr>
              <w:spacing w:after="0" w:line="240" w:lineRule="auto"/>
              <w:rPr>
                <w:rFonts w:ascii="Aptos Narrow" w:eastAsia="Times New Roman" w:hAnsi="Aptos Narrow" w:cs="Times New Roman"/>
                <w:color w:val="000000"/>
                <w:kern w:val="0"/>
                <w:sz w:val="22"/>
                <w:szCs w:val="22"/>
                <w:lang w:val="en-US" w:eastAsia="en-ID"/>
                <w14:ligatures w14:val="none"/>
              </w:rPr>
            </w:pPr>
          </w:p>
        </w:tc>
        <w:tc>
          <w:tcPr>
            <w:tcW w:w="4720" w:type="dxa"/>
            <w:tcBorders>
              <w:top w:val="nil"/>
              <w:left w:val="nil"/>
              <w:bottom w:val="single" w:sz="4" w:space="0" w:color="auto"/>
              <w:right w:val="nil"/>
            </w:tcBorders>
            <w:shd w:val="clear" w:color="auto" w:fill="auto"/>
            <w:noWrap/>
            <w:vAlign w:val="bottom"/>
            <w:hideMark/>
          </w:tcPr>
          <w:p w14:paraId="1971E1A4" w14:textId="77777777" w:rsidR="00782313" w:rsidRPr="00782313" w:rsidRDefault="00782313" w:rsidP="00FA0CA2">
            <w:pPr>
              <w:spacing w:after="0" w:line="240" w:lineRule="auto"/>
              <w:rPr>
                <w:rFonts w:ascii="Aptos Narrow" w:eastAsia="Times New Roman" w:hAnsi="Aptos Narrow" w:cs="Times New Roman"/>
                <w:color w:val="000000"/>
                <w:kern w:val="0"/>
                <w:sz w:val="22"/>
                <w:szCs w:val="22"/>
                <w:lang w:val="en-US" w:eastAsia="en-ID"/>
                <w14:ligatures w14:val="none"/>
              </w:rPr>
            </w:pPr>
            <w:r w:rsidRPr="00782313">
              <w:rPr>
                <w:rFonts w:ascii="Aptos Narrow" w:eastAsia="Times New Roman" w:hAnsi="Aptos Narrow" w:cs="Times New Roman"/>
                <w:color w:val="000000"/>
                <w:kern w:val="0"/>
                <w:sz w:val="22"/>
                <w:szCs w:val="22"/>
                <w:lang w:val="en-US" w:eastAsia="en-ID"/>
                <w14:ligatures w14:val="none"/>
              </w:rPr>
              <w:t>Felts downhearted and blue</w:t>
            </w:r>
          </w:p>
        </w:tc>
        <w:tc>
          <w:tcPr>
            <w:tcW w:w="960" w:type="dxa"/>
            <w:tcBorders>
              <w:top w:val="nil"/>
              <w:left w:val="nil"/>
              <w:bottom w:val="single" w:sz="4" w:space="0" w:color="auto"/>
              <w:right w:val="nil"/>
            </w:tcBorders>
            <w:shd w:val="clear" w:color="auto" w:fill="auto"/>
            <w:noWrap/>
            <w:vAlign w:val="bottom"/>
            <w:hideMark/>
          </w:tcPr>
          <w:p w14:paraId="40EA1BA8" w14:textId="4DBE4D6E" w:rsidR="00782313" w:rsidRPr="008670E9" w:rsidRDefault="00782313" w:rsidP="00782313">
            <w:pPr>
              <w:spacing w:after="0" w:line="240" w:lineRule="auto"/>
              <w:jc w:val="right"/>
              <w:rPr>
                <w:rFonts w:ascii="Aptos Narrow" w:eastAsia="Times New Roman" w:hAnsi="Aptos Narrow" w:cs="Times New Roman"/>
                <w:color w:val="000000"/>
                <w:kern w:val="0"/>
                <w:sz w:val="22"/>
                <w:szCs w:val="22"/>
                <w:lang w:eastAsia="en-ID"/>
                <w14:ligatures w14:val="none"/>
              </w:rPr>
            </w:pPr>
            <w:r>
              <w:rPr>
                <w:rFonts w:ascii="Aptos Narrow" w:eastAsia="Times New Roman" w:hAnsi="Aptos Narrow" w:cs="Times New Roman"/>
                <w:color w:val="000000"/>
                <w:kern w:val="0"/>
                <w:sz w:val="22"/>
                <w:szCs w:val="22"/>
                <w:lang w:eastAsia="en-ID"/>
                <w14:ligatures w14:val="none"/>
              </w:rPr>
              <w:t>20</w:t>
            </w:r>
          </w:p>
        </w:tc>
        <w:tc>
          <w:tcPr>
            <w:tcW w:w="960" w:type="dxa"/>
            <w:tcBorders>
              <w:top w:val="nil"/>
              <w:left w:val="nil"/>
              <w:bottom w:val="single" w:sz="4" w:space="0" w:color="auto"/>
              <w:right w:val="nil"/>
            </w:tcBorders>
            <w:shd w:val="clear" w:color="auto" w:fill="auto"/>
            <w:noWrap/>
            <w:vAlign w:val="bottom"/>
            <w:hideMark/>
          </w:tcPr>
          <w:p w14:paraId="7033D604" w14:textId="79EB052C" w:rsidR="00782313" w:rsidRPr="008670E9" w:rsidRDefault="00782313" w:rsidP="00782313">
            <w:pPr>
              <w:spacing w:after="0" w:line="240" w:lineRule="auto"/>
              <w:jc w:val="right"/>
              <w:rPr>
                <w:rFonts w:ascii="Aptos Narrow" w:eastAsia="Times New Roman" w:hAnsi="Aptos Narrow" w:cs="Times New Roman"/>
                <w:color w:val="000000"/>
                <w:kern w:val="0"/>
                <w:sz w:val="22"/>
                <w:szCs w:val="22"/>
                <w:lang w:eastAsia="en-ID"/>
                <w14:ligatures w14:val="none"/>
              </w:rPr>
            </w:pPr>
            <w:r>
              <w:rPr>
                <w:rFonts w:ascii="Aptos Narrow" w:eastAsia="Times New Roman" w:hAnsi="Aptos Narrow" w:cs="Times New Roman"/>
                <w:color w:val="000000"/>
                <w:kern w:val="0"/>
                <w:sz w:val="22"/>
                <w:szCs w:val="22"/>
                <w:lang w:eastAsia="en-ID"/>
                <w14:ligatures w14:val="none"/>
              </w:rPr>
              <w:t>49.03</w:t>
            </w:r>
          </w:p>
        </w:tc>
        <w:tc>
          <w:tcPr>
            <w:tcW w:w="960" w:type="dxa"/>
            <w:tcBorders>
              <w:top w:val="nil"/>
              <w:left w:val="nil"/>
              <w:bottom w:val="single" w:sz="4" w:space="0" w:color="auto"/>
              <w:right w:val="nil"/>
            </w:tcBorders>
            <w:shd w:val="clear" w:color="auto" w:fill="auto"/>
            <w:noWrap/>
            <w:vAlign w:val="bottom"/>
            <w:hideMark/>
          </w:tcPr>
          <w:p w14:paraId="0FA65D6E" w14:textId="3C6A0BB1" w:rsidR="00782313" w:rsidRPr="008670E9" w:rsidRDefault="00782313" w:rsidP="00782313">
            <w:pPr>
              <w:spacing w:after="0" w:line="240" w:lineRule="auto"/>
              <w:jc w:val="right"/>
              <w:rPr>
                <w:rFonts w:ascii="Aptos Narrow" w:eastAsia="Times New Roman" w:hAnsi="Aptos Narrow" w:cs="Times New Roman"/>
                <w:color w:val="000000"/>
                <w:kern w:val="0"/>
                <w:sz w:val="22"/>
                <w:szCs w:val="22"/>
                <w:lang w:eastAsia="en-ID"/>
                <w14:ligatures w14:val="none"/>
              </w:rPr>
            </w:pPr>
            <w:r>
              <w:rPr>
                <w:rFonts w:ascii="Aptos Narrow" w:eastAsia="Times New Roman" w:hAnsi="Aptos Narrow" w:cs="Times New Roman"/>
                <w:color w:val="000000"/>
                <w:kern w:val="0"/>
                <w:sz w:val="22"/>
                <w:szCs w:val="22"/>
                <w:lang w:eastAsia="en-ID"/>
                <w14:ligatures w14:val="none"/>
              </w:rPr>
              <w:t>65</w:t>
            </w:r>
          </w:p>
        </w:tc>
        <w:tc>
          <w:tcPr>
            <w:tcW w:w="960" w:type="dxa"/>
            <w:tcBorders>
              <w:top w:val="nil"/>
              <w:left w:val="nil"/>
              <w:bottom w:val="single" w:sz="4" w:space="0" w:color="auto"/>
              <w:right w:val="nil"/>
            </w:tcBorders>
            <w:shd w:val="clear" w:color="auto" w:fill="auto"/>
            <w:noWrap/>
            <w:vAlign w:val="bottom"/>
            <w:hideMark/>
          </w:tcPr>
          <w:p w14:paraId="7C5AEFBE" w14:textId="714BFB45" w:rsidR="00782313" w:rsidRPr="008670E9" w:rsidRDefault="00782313" w:rsidP="00782313">
            <w:pPr>
              <w:spacing w:after="0" w:line="240" w:lineRule="auto"/>
              <w:jc w:val="right"/>
              <w:rPr>
                <w:rFonts w:ascii="Aptos Narrow" w:eastAsia="Times New Roman" w:hAnsi="Aptos Narrow" w:cs="Times New Roman"/>
                <w:color w:val="000000"/>
                <w:kern w:val="0"/>
                <w:sz w:val="22"/>
                <w:szCs w:val="22"/>
                <w:lang w:eastAsia="en-ID"/>
                <w14:ligatures w14:val="none"/>
              </w:rPr>
            </w:pPr>
            <w:r>
              <w:rPr>
                <w:rFonts w:ascii="Aptos Narrow" w:eastAsia="Times New Roman" w:hAnsi="Aptos Narrow" w:cs="Times New Roman"/>
                <w:color w:val="000000"/>
                <w:kern w:val="0"/>
                <w:sz w:val="22"/>
                <w:szCs w:val="22"/>
                <w:lang w:eastAsia="en-ID"/>
                <w14:ligatures w14:val="none"/>
              </w:rPr>
              <w:t>24</w:t>
            </w:r>
          </w:p>
        </w:tc>
      </w:tr>
      <w:tr w:rsidR="00782313" w:rsidRPr="008670E9" w14:paraId="3FE0E29F" w14:textId="77777777" w:rsidTr="007843B4">
        <w:trPr>
          <w:trHeight w:val="288"/>
        </w:trPr>
        <w:tc>
          <w:tcPr>
            <w:tcW w:w="4300" w:type="dxa"/>
            <w:tcBorders>
              <w:top w:val="nil"/>
              <w:left w:val="nil"/>
              <w:bottom w:val="single" w:sz="4" w:space="0" w:color="auto"/>
              <w:right w:val="nil"/>
            </w:tcBorders>
            <w:shd w:val="clear" w:color="auto" w:fill="auto"/>
            <w:noWrap/>
            <w:vAlign w:val="bottom"/>
            <w:hideMark/>
          </w:tcPr>
          <w:p w14:paraId="365451A5" w14:textId="77777777" w:rsidR="00782313" w:rsidRPr="008670E9" w:rsidRDefault="00782313" w:rsidP="00FA0CA2">
            <w:pPr>
              <w:spacing w:after="0" w:line="240" w:lineRule="auto"/>
              <w:rPr>
                <w:rFonts w:ascii="Aptos Narrow" w:eastAsia="Times New Roman" w:hAnsi="Aptos Narrow" w:cs="Times New Roman"/>
                <w:color w:val="000000"/>
                <w:kern w:val="0"/>
                <w:sz w:val="22"/>
                <w:szCs w:val="22"/>
                <w:lang w:val="en-US" w:eastAsia="en-ID"/>
                <w14:ligatures w14:val="none"/>
              </w:rPr>
            </w:pPr>
          </w:p>
        </w:tc>
        <w:tc>
          <w:tcPr>
            <w:tcW w:w="4720" w:type="dxa"/>
            <w:tcBorders>
              <w:top w:val="nil"/>
              <w:left w:val="nil"/>
              <w:bottom w:val="single" w:sz="4" w:space="0" w:color="auto"/>
              <w:right w:val="nil"/>
            </w:tcBorders>
            <w:shd w:val="clear" w:color="auto" w:fill="auto"/>
            <w:noWrap/>
            <w:vAlign w:val="bottom"/>
            <w:hideMark/>
          </w:tcPr>
          <w:p w14:paraId="5BCCFE02" w14:textId="77777777" w:rsidR="00782313" w:rsidRPr="00782313" w:rsidRDefault="00782313" w:rsidP="00FA0CA2">
            <w:pPr>
              <w:spacing w:after="0" w:line="240" w:lineRule="auto"/>
              <w:rPr>
                <w:rFonts w:ascii="Aptos Narrow" w:eastAsia="Times New Roman" w:hAnsi="Aptos Narrow" w:cs="Times New Roman"/>
                <w:color w:val="000000"/>
                <w:kern w:val="0"/>
                <w:sz w:val="22"/>
                <w:szCs w:val="22"/>
                <w:lang w:val="en-US" w:eastAsia="en-ID"/>
                <w14:ligatures w14:val="none"/>
              </w:rPr>
            </w:pPr>
          </w:p>
        </w:tc>
        <w:tc>
          <w:tcPr>
            <w:tcW w:w="960" w:type="dxa"/>
            <w:tcBorders>
              <w:top w:val="nil"/>
              <w:left w:val="nil"/>
              <w:bottom w:val="single" w:sz="4" w:space="0" w:color="auto"/>
              <w:right w:val="nil"/>
            </w:tcBorders>
            <w:shd w:val="clear" w:color="auto" w:fill="auto"/>
            <w:noWrap/>
            <w:vAlign w:val="bottom"/>
            <w:hideMark/>
          </w:tcPr>
          <w:p w14:paraId="62396F1D" w14:textId="77777777" w:rsidR="00782313" w:rsidRPr="008670E9" w:rsidRDefault="00782313" w:rsidP="00782313">
            <w:pPr>
              <w:spacing w:after="0" w:line="240" w:lineRule="auto"/>
              <w:jc w:val="right"/>
              <w:rPr>
                <w:rFonts w:ascii="Aptos Narrow" w:eastAsia="Times New Roman" w:hAnsi="Aptos Narrow" w:cs="Times New Roman"/>
                <w:color w:val="000000"/>
                <w:kern w:val="0"/>
                <w:sz w:val="22"/>
                <w:szCs w:val="22"/>
                <w:lang w:eastAsia="en-ID"/>
                <w14:ligatures w14:val="none"/>
              </w:rPr>
            </w:pPr>
          </w:p>
        </w:tc>
        <w:tc>
          <w:tcPr>
            <w:tcW w:w="960" w:type="dxa"/>
            <w:tcBorders>
              <w:top w:val="nil"/>
              <w:left w:val="nil"/>
              <w:bottom w:val="single" w:sz="4" w:space="0" w:color="auto"/>
              <w:right w:val="nil"/>
            </w:tcBorders>
            <w:shd w:val="clear" w:color="auto" w:fill="auto"/>
            <w:noWrap/>
            <w:vAlign w:val="bottom"/>
            <w:hideMark/>
          </w:tcPr>
          <w:p w14:paraId="506883F3" w14:textId="77777777" w:rsidR="00782313" w:rsidRPr="008670E9" w:rsidRDefault="00782313" w:rsidP="00782313">
            <w:pPr>
              <w:spacing w:after="0" w:line="240" w:lineRule="auto"/>
              <w:jc w:val="right"/>
              <w:rPr>
                <w:rFonts w:ascii="Aptos Narrow" w:eastAsia="Times New Roman" w:hAnsi="Aptos Narrow" w:cs="Times New Roman"/>
                <w:color w:val="000000"/>
                <w:kern w:val="0"/>
                <w:sz w:val="22"/>
                <w:szCs w:val="22"/>
                <w:lang w:eastAsia="en-ID"/>
                <w14:ligatures w14:val="none"/>
              </w:rPr>
            </w:pPr>
          </w:p>
        </w:tc>
        <w:tc>
          <w:tcPr>
            <w:tcW w:w="960" w:type="dxa"/>
            <w:tcBorders>
              <w:top w:val="nil"/>
              <w:left w:val="nil"/>
              <w:bottom w:val="single" w:sz="4" w:space="0" w:color="auto"/>
              <w:right w:val="nil"/>
            </w:tcBorders>
            <w:shd w:val="clear" w:color="auto" w:fill="auto"/>
            <w:noWrap/>
            <w:vAlign w:val="bottom"/>
            <w:hideMark/>
          </w:tcPr>
          <w:p w14:paraId="549AE801" w14:textId="77777777" w:rsidR="00782313" w:rsidRPr="008670E9" w:rsidRDefault="00782313" w:rsidP="00782313">
            <w:pPr>
              <w:spacing w:after="0" w:line="240" w:lineRule="auto"/>
              <w:jc w:val="right"/>
              <w:rPr>
                <w:rFonts w:ascii="Aptos Narrow" w:eastAsia="Times New Roman" w:hAnsi="Aptos Narrow" w:cs="Times New Roman"/>
                <w:color w:val="000000"/>
                <w:kern w:val="0"/>
                <w:sz w:val="22"/>
                <w:szCs w:val="22"/>
                <w:lang w:eastAsia="en-ID"/>
                <w14:ligatures w14:val="none"/>
              </w:rPr>
            </w:pPr>
          </w:p>
        </w:tc>
        <w:tc>
          <w:tcPr>
            <w:tcW w:w="960" w:type="dxa"/>
            <w:tcBorders>
              <w:top w:val="nil"/>
              <w:left w:val="nil"/>
              <w:bottom w:val="single" w:sz="4" w:space="0" w:color="auto"/>
              <w:right w:val="nil"/>
            </w:tcBorders>
            <w:shd w:val="clear" w:color="auto" w:fill="auto"/>
            <w:noWrap/>
            <w:vAlign w:val="bottom"/>
            <w:hideMark/>
          </w:tcPr>
          <w:p w14:paraId="55C34953" w14:textId="77777777" w:rsidR="00782313" w:rsidRPr="008670E9" w:rsidRDefault="00782313" w:rsidP="00782313">
            <w:pPr>
              <w:spacing w:after="0" w:line="240" w:lineRule="auto"/>
              <w:jc w:val="right"/>
              <w:rPr>
                <w:rFonts w:ascii="Aptos Narrow" w:eastAsia="Times New Roman" w:hAnsi="Aptos Narrow" w:cs="Times New Roman"/>
                <w:color w:val="000000"/>
                <w:kern w:val="0"/>
                <w:sz w:val="22"/>
                <w:szCs w:val="22"/>
                <w:lang w:eastAsia="en-ID"/>
                <w14:ligatures w14:val="none"/>
              </w:rPr>
            </w:pPr>
          </w:p>
        </w:tc>
      </w:tr>
      <w:tr w:rsidR="009B26C6" w:rsidRPr="008670E9" w14:paraId="58499E5B" w14:textId="77777777" w:rsidTr="007843B4">
        <w:trPr>
          <w:trHeight w:val="288"/>
        </w:trPr>
        <w:tc>
          <w:tcPr>
            <w:tcW w:w="4300" w:type="dxa"/>
            <w:tcBorders>
              <w:top w:val="nil"/>
              <w:left w:val="nil"/>
              <w:bottom w:val="single" w:sz="4" w:space="0" w:color="auto"/>
              <w:right w:val="nil"/>
            </w:tcBorders>
            <w:shd w:val="clear" w:color="auto" w:fill="auto"/>
            <w:noWrap/>
            <w:vAlign w:val="bottom"/>
            <w:hideMark/>
          </w:tcPr>
          <w:p w14:paraId="693211FF" w14:textId="77777777" w:rsidR="009B26C6" w:rsidRPr="008670E9" w:rsidRDefault="009B26C6" w:rsidP="00FA0CA2">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Vitality</w:t>
            </w:r>
          </w:p>
        </w:tc>
        <w:tc>
          <w:tcPr>
            <w:tcW w:w="4720" w:type="dxa"/>
            <w:tcBorders>
              <w:top w:val="nil"/>
              <w:left w:val="nil"/>
              <w:bottom w:val="single" w:sz="4" w:space="0" w:color="auto"/>
              <w:right w:val="nil"/>
            </w:tcBorders>
            <w:shd w:val="clear" w:color="auto" w:fill="auto"/>
            <w:noWrap/>
            <w:vAlign w:val="bottom"/>
            <w:hideMark/>
          </w:tcPr>
          <w:p w14:paraId="40E962CA" w14:textId="77777777" w:rsidR="009B26C6" w:rsidRPr="008670E9" w:rsidRDefault="009B26C6" w:rsidP="00FA0CA2">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val="en-US" w:eastAsia="en-ID"/>
                <w14:ligatures w14:val="none"/>
              </w:rPr>
              <w:t>Have a lot of energy</w:t>
            </w:r>
          </w:p>
        </w:tc>
        <w:tc>
          <w:tcPr>
            <w:tcW w:w="960" w:type="dxa"/>
            <w:tcBorders>
              <w:top w:val="nil"/>
              <w:left w:val="nil"/>
              <w:bottom w:val="single" w:sz="4" w:space="0" w:color="auto"/>
              <w:right w:val="nil"/>
            </w:tcBorders>
            <w:shd w:val="clear" w:color="auto" w:fill="auto"/>
            <w:noWrap/>
            <w:vAlign w:val="bottom"/>
            <w:hideMark/>
          </w:tcPr>
          <w:p w14:paraId="547FC296" w14:textId="71627DD8" w:rsidR="009B26C6" w:rsidRPr="008670E9" w:rsidRDefault="006516F9" w:rsidP="00FA0CA2">
            <w:pPr>
              <w:spacing w:after="0" w:line="240" w:lineRule="auto"/>
              <w:jc w:val="right"/>
              <w:rPr>
                <w:rFonts w:ascii="Aptos Narrow" w:eastAsia="Times New Roman" w:hAnsi="Aptos Narrow" w:cs="Times New Roman"/>
                <w:color w:val="000000"/>
                <w:kern w:val="0"/>
                <w:sz w:val="22"/>
                <w:szCs w:val="22"/>
                <w:lang w:eastAsia="en-ID"/>
                <w14:ligatures w14:val="none"/>
              </w:rPr>
            </w:pPr>
            <w:r>
              <w:rPr>
                <w:rFonts w:ascii="Aptos Narrow" w:eastAsia="Times New Roman" w:hAnsi="Aptos Narrow" w:cs="Times New Roman"/>
                <w:color w:val="000000"/>
                <w:kern w:val="0"/>
                <w:sz w:val="22"/>
                <w:szCs w:val="22"/>
                <w:lang w:eastAsia="en-ID"/>
                <w14:ligatures w14:val="none"/>
              </w:rPr>
              <w:t>15</w:t>
            </w:r>
          </w:p>
        </w:tc>
        <w:tc>
          <w:tcPr>
            <w:tcW w:w="960" w:type="dxa"/>
            <w:tcBorders>
              <w:top w:val="nil"/>
              <w:left w:val="nil"/>
              <w:bottom w:val="single" w:sz="4" w:space="0" w:color="auto"/>
              <w:right w:val="nil"/>
            </w:tcBorders>
            <w:shd w:val="clear" w:color="auto" w:fill="auto"/>
            <w:noWrap/>
            <w:vAlign w:val="bottom"/>
            <w:hideMark/>
          </w:tcPr>
          <w:p w14:paraId="4458E137" w14:textId="127EE700" w:rsidR="009B26C6" w:rsidRPr="008670E9" w:rsidRDefault="009B26C6" w:rsidP="00FA0CA2">
            <w:pPr>
              <w:spacing w:after="0" w:line="240" w:lineRule="auto"/>
              <w:jc w:val="right"/>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2</w:t>
            </w:r>
            <w:r w:rsidR="006516F9">
              <w:rPr>
                <w:rFonts w:ascii="Aptos Narrow" w:eastAsia="Times New Roman" w:hAnsi="Aptos Narrow" w:cs="Times New Roman"/>
                <w:color w:val="000000"/>
                <w:kern w:val="0"/>
                <w:sz w:val="22"/>
                <w:szCs w:val="22"/>
                <w:lang w:eastAsia="en-ID"/>
                <w14:ligatures w14:val="none"/>
              </w:rPr>
              <w:t>7.50</w:t>
            </w:r>
          </w:p>
        </w:tc>
        <w:tc>
          <w:tcPr>
            <w:tcW w:w="960" w:type="dxa"/>
            <w:tcBorders>
              <w:top w:val="nil"/>
              <w:left w:val="nil"/>
              <w:bottom w:val="single" w:sz="4" w:space="0" w:color="auto"/>
              <w:right w:val="nil"/>
            </w:tcBorders>
            <w:shd w:val="clear" w:color="auto" w:fill="auto"/>
            <w:noWrap/>
            <w:vAlign w:val="bottom"/>
            <w:hideMark/>
          </w:tcPr>
          <w:p w14:paraId="20C4C3F6" w14:textId="77777777" w:rsidR="009B26C6" w:rsidRPr="008670E9" w:rsidRDefault="009B26C6" w:rsidP="00FA0CA2">
            <w:pPr>
              <w:spacing w:after="0" w:line="240" w:lineRule="auto"/>
              <w:jc w:val="right"/>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40</w:t>
            </w:r>
          </w:p>
        </w:tc>
        <w:tc>
          <w:tcPr>
            <w:tcW w:w="960" w:type="dxa"/>
            <w:tcBorders>
              <w:top w:val="nil"/>
              <w:left w:val="nil"/>
              <w:bottom w:val="single" w:sz="4" w:space="0" w:color="auto"/>
              <w:right w:val="nil"/>
            </w:tcBorders>
            <w:shd w:val="clear" w:color="auto" w:fill="auto"/>
            <w:noWrap/>
            <w:vAlign w:val="bottom"/>
            <w:hideMark/>
          </w:tcPr>
          <w:p w14:paraId="379E8B0F" w14:textId="4ED2EABA" w:rsidR="009B26C6" w:rsidRPr="008670E9" w:rsidRDefault="009B26C6" w:rsidP="00FA0CA2">
            <w:pPr>
              <w:spacing w:after="0" w:line="240" w:lineRule="auto"/>
              <w:jc w:val="right"/>
              <w:rPr>
                <w:rFonts w:ascii="Aptos Narrow" w:eastAsia="Times New Roman" w:hAnsi="Aptos Narrow" w:cs="Times New Roman"/>
                <w:color w:val="000000"/>
                <w:kern w:val="0"/>
                <w:sz w:val="22"/>
                <w:szCs w:val="22"/>
                <w:lang w:eastAsia="en-ID"/>
                <w14:ligatures w14:val="none"/>
              </w:rPr>
            </w:pPr>
            <w:r>
              <w:rPr>
                <w:rFonts w:ascii="Aptos Narrow" w:eastAsia="Times New Roman" w:hAnsi="Aptos Narrow" w:cs="Times New Roman"/>
                <w:color w:val="000000"/>
                <w:kern w:val="0"/>
                <w:sz w:val="22"/>
                <w:szCs w:val="22"/>
                <w:lang w:eastAsia="en-ID"/>
                <w14:ligatures w14:val="none"/>
              </w:rPr>
              <w:t>24</w:t>
            </w:r>
          </w:p>
        </w:tc>
      </w:tr>
      <w:tr w:rsidR="009B26C6" w:rsidRPr="008670E9" w14:paraId="103A8874" w14:textId="77777777" w:rsidTr="007843B4">
        <w:trPr>
          <w:trHeight w:val="288"/>
        </w:trPr>
        <w:tc>
          <w:tcPr>
            <w:tcW w:w="4300" w:type="dxa"/>
            <w:tcBorders>
              <w:top w:val="nil"/>
              <w:left w:val="nil"/>
              <w:bottom w:val="single" w:sz="4" w:space="0" w:color="auto"/>
              <w:right w:val="nil"/>
            </w:tcBorders>
            <w:shd w:val="clear" w:color="auto" w:fill="auto"/>
            <w:noWrap/>
            <w:vAlign w:val="bottom"/>
            <w:hideMark/>
          </w:tcPr>
          <w:p w14:paraId="1B4CF615" w14:textId="77777777" w:rsidR="009B26C6" w:rsidRPr="008670E9" w:rsidRDefault="009B26C6" w:rsidP="00FA0CA2">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w:t>
            </w:r>
          </w:p>
        </w:tc>
        <w:tc>
          <w:tcPr>
            <w:tcW w:w="4720" w:type="dxa"/>
            <w:tcBorders>
              <w:top w:val="nil"/>
              <w:left w:val="nil"/>
              <w:bottom w:val="single" w:sz="4" w:space="0" w:color="auto"/>
              <w:right w:val="nil"/>
            </w:tcBorders>
            <w:shd w:val="clear" w:color="auto" w:fill="auto"/>
            <w:noWrap/>
            <w:vAlign w:val="bottom"/>
            <w:hideMark/>
          </w:tcPr>
          <w:p w14:paraId="7289421E" w14:textId="77777777" w:rsidR="009B26C6" w:rsidRPr="008670E9" w:rsidRDefault="009B26C6" w:rsidP="00FA0CA2">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w:t>
            </w:r>
          </w:p>
        </w:tc>
        <w:tc>
          <w:tcPr>
            <w:tcW w:w="960" w:type="dxa"/>
            <w:tcBorders>
              <w:top w:val="nil"/>
              <w:left w:val="nil"/>
              <w:bottom w:val="single" w:sz="4" w:space="0" w:color="auto"/>
              <w:right w:val="nil"/>
            </w:tcBorders>
            <w:shd w:val="clear" w:color="auto" w:fill="auto"/>
            <w:noWrap/>
            <w:vAlign w:val="bottom"/>
            <w:hideMark/>
          </w:tcPr>
          <w:p w14:paraId="16BA6579" w14:textId="77777777" w:rsidR="009B26C6" w:rsidRPr="008670E9" w:rsidRDefault="009B26C6" w:rsidP="00FA0CA2">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w:t>
            </w:r>
          </w:p>
        </w:tc>
        <w:tc>
          <w:tcPr>
            <w:tcW w:w="960" w:type="dxa"/>
            <w:tcBorders>
              <w:top w:val="nil"/>
              <w:left w:val="nil"/>
              <w:bottom w:val="single" w:sz="4" w:space="0" w:color="auto"/>
              <w:right w:val="nil"/>
            </w:tcBorders>
            <w:shd w:val="clear" w:color="auto" w:fill="auto"/>
            <w:noWrap/>
            <w:vAlign w:val="bottom"/>
            <w:hideMark/>
          </w:tcPr>
          <w:p w14:paraId="07D38E14" w14:textId="77777777" w:rsidR="009B26C6" w:rsidRPr="008670E9" w:rsidRDefault="009B26C6" w:rsidP="00FA0CA2">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w:t>
            </w:r>
          </w:p>
        </w:tc>
        <w:tc>
          <w:tcPr>
            <w:tcW w:w="960" w:type="dxa"/>
            <w:tcBorders>
              <w:top w:val="nil"/>
              <w:left w:val="nil"/>
              <w:bottom w:val="single" w:sz="4" w:space="0" w:color="auto"/>
              <w:right w:val="nil"/>
            </w:tcBorders>
            <w:shd w:val="clear" w:color="auto" w:fill="auto"/>
            <w:noWrap/>
            <w:vAlign w:val="bottom"/>
            <w:hideMark/>
          </w:tcPr>
          <w:p w14:paraId="59FE54CE" w14:textId="77777777" w:rsidR="009B26C6" w:rsidRPr="008670E9" w:rsidRDefault="009B26C6" w:rsidP="00FA0CA2">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w:t>
            </w:r>
          </w:p>
        </w:tc>
        <w:tc>
          <w:tcPr>
            <w:tcW w:w="960" w:type="dxa"/>
            <w:tcBorders>
              <w:top w:val="nil"/>
              <w:left w:val="nil"/>
              <w:bottom w:val="single" w:sz="4" w:space="0" w:color="auto"/>
              <w:right w:val="nil"/>
            </w:tcBorders>
            <w:shd w:val="clear" w:color="auto" w:fill="auto"/>
            <w:noWrap/>
            <w:vAlign w:val="bottom"/>
            <w:hideMark/>
          </w:tcPr>
          <w:p w14:paraId="0D083DE1" w14:textId="77777777" w:rsidR="009B26C6" w:rsidRPr="008670E9" w:rsidRDefault="009B26C6" w:rsidP="00FA0CA2">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w:t>
            </w:r>
          </w:p>
        </w:tc>
      </w:tr>
      <w:tr w:rsidR="009B26C6" w:rsidRPr="008670E9" w14:paraId="245E41FE" w14:textId="77777777" w:rsidTr="007843B4">
        <w:trPr>
          <w:trHeight w:val="288"/>
        </w:trPr>
        <w:tc>
          <w:tcPr>
            <w:tcW w:w="4300" w:type="dxa"/>
            <w:tcBorders>
              <w:top w:val="nil"/>
              <w:left w:val="nil"/>
              <w:bottom w:val="nil"/>
              <w:right w:val="nil"/>
            </w:tcBorders>
            <w:shd w:val="clear" w:color="auto" w:fill="auto"/>
            <w:noWrap/>
            <w:vAlign w:val="bottom"/>
            <w:hideMark/>
          </w:tcPr>
          <w:p w14:paraId="309187F5" w14:textId="77777777" w:rsidR="009B26C6" w:rsidRPr="008670E9" w:rsidRDefault="009B26C6" w:rsidP="00FA0CA2">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 xml:space="preserve">Pain </w:t>
            </w:r>
          </w:p>
        </w:tc>
        <w:tc>
          <w:tcPr>
            <w:tcW w:w="4720" w:type="dxa"/>
            <w:tcBorders>
              <w:top w:val="nil"/>
              <w:left w:val="nil"/>
              <w:bottom w:val="nil"/>
              <w:right w:val="nil"/>
            </w:tcBorders>
            <w:shd w:val="clear" w:color="auto" w:fill="auto"/>
            <w:noWrap/>
            <w:vAlign w:val="bottom"/>
            <w:hideMark/>
          </w:tcPr>
          <w:p w14:paraId="5A199639" w14:textId="77777777" w:rsidR="009B26C6" w:rsidRPr="008670E9" w:rsidRDefault="009B26C6" w:rsidP="00FA0CA2">
            <w:pPr>
              <w:spacing w:after="0" w:line="240" w:lineRule="auto"/>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val="en-US" w:eastAsia="en-ID"/>
                <w14:ligatures w14:val="none"/>
              </w:rPr>
              <w:t>How much pain interferes with normal work</w:t>
            </w:r>
          </w:p>
        </w:tc>
        <w:tc>
          <w:tcPr>
            <w:tcW w:w="960" w:type="dxa"/>
            <w:tcBorders>
              <w:top w:val="nil"/>
              <w:left w:val="nil"/>
              <w:bottom w:val="nil"/>
              <w:right w:val="nil"/>
            </w:tcBorders>
            <w:shd w:val="clear" w:color="auto" w:fill="auto"/>
            <w:noWrap/>
            <w:vAlign w:val="bottom"/>
            <w:hideMark/>
          </w:tcPr>
          <w:p w14:paraId="22A4E8D8" w14:textId="77777777" w:rsidR="009B26C6" w:rsidRPr="008670E9" w:rsidRDefault="009B26C6" w:rsidP="00FA0CA2">
            <w:pPr>
              <w:spacing w:after="0" w:line="240" w:lineRule="auto"/>
              <w:jc w:val="right"/>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25</w:t>
            </w:r>
          </w:p>
        </w:tc>
        <w:tc>
          <w:tcPr>
            <w:tcW w:w="960" w:type="dxa"/>
            <w:tcBorders>
              <w:top w:val="nil"/>
              <w:left w:val="nil"/>
              <w:bottom w:val="nil"/>
              <w:right w:val="nil"/>
            </w:tcBorders>
            <w:shd w:val="clear" w:color="auto" w:fill="auto"/>
            <w:noWrap/>
            <w:vAlign w:val="bottom"/>
            <w:hideMark/>
          </w:tcPr>
          <w:p w14:paraId="2B855BAB" w14:textId="0632B441" w:rsidR="009B26C6" w:rsidRPr="008670E9" w:rsidRDefault="006516F9" w:rsidP="00FA0CA2">
            <w:pPr>
              <w:spacing w:after="0" w:line="240" w:lineRule="auto"/>
              <w:jc w:val="right"/>
              <w:rPr>
                <w:rFonts w:ascii="Aptos Narrow" w:eastAsia="Times New Roman" w:hAnsi="Aptos Narrow" w:cs="Times New Roman"/>
                <w:color w:val="000000"/>
                <w:kern w:val="0"/>
                <w:sz w:val="22"/>
                <w:szCs w:val="22"/>
                <w:lang w:eastAsia="en-ID"/>
                <w14:ligatures w14:val="none"/>
              </w:rPr>
            </w:pPr>
            <w:r>
              <w:rPr>
                <w:rFonts w:ascii="Aptos Narrow" w:eastAsia="Times New Roman" w:hAnsi="Aptos Narrow" w:cs="Times New Roman"/>
                <w:color w:val="000000"/>
                <w:kern w:val="0"/>
                <w:sz w:val="22"/>
                <w:szCs w:val="22"/>
                <w:lang w:eastAsia="en-ID"/>
                <w14:ligatures w14:val="none"/>
              </w:rPr>
              <w:t>44.79</w:t>
            </w:r>
          </w:p>
        </w:tc>
        <w:tc>
          <w:tcPr>
            <w:tcW w:w="960" w:type="dxa"/>
            <w:tcBorders>
              <w:top w:val="nil"/>
              <w:left w:val="nil"/>
              <w:bottom w:val="nil"/>
              <w:right w:val="nil"/>
            </w:tcBorders>
            <w:shd w:val="clear" w:color="auto" w:fill="auto"/>
            <w:noWrap/>
            <w:vAlign w:val="bottom"/>
            <w:hideMark/>
          </w:tcPr>
          <w:p w14:paraId="361A879D" w14:textId="77777777" w:rsidR="009B26C6" w:rsidRPr="008670E9" w:rsidRDefault="009B26C6" w:rsidP="00FA0CA2">
            <w:pPr>
              <w:spacing w:after="0" w:line="240" w:lineRule="auto"/>
              <w:jc w:val="right"/>
              <w:rPr>
                <w:rFonts w:ascii="Aptos Narrow" w:eastAsia="Times New Roman" w:hAnsi="Aptos Narrow" w:cs="Times New Roman"/>
                <w:color w:val="000000"/>
                <w:kern w:val="0"/>
                <w:sz w:val="22"/>
                <w:szCs w:val="22"/>
                <w:lang w:eastAsia="en-ID"/>
                <w14:ligatures w14:val="none"/>
              </w:rPr>
            </w:pPr>
            <w:r w:rsidRPr="008670E9">
              <w:rPr>
                <w:rFonts w:ascii="Aptos Narrow" w:eastAsia="Times New Roman" w:hAnsi="Aptos Narrow" w:cs="Times New Roman"/>
                <w:color w:val="000000"/>
                <w:kern w:val="0"/>
                <w:sz w:val="22"/>
                <w:szCs w:val="22"/>
                <w:lang w:eastAsia="en-ID"/>
                <w14:ligatures w14:val="none"/>
              </w:rPr>
              <w:t>75</w:t>
            </w:r>
          </w:p>
        </w:tc>
        <w:tc>
          <w:tcPr>
            <w:tcW w:w="960" w:type="dxa"/>
            <w:tcBorders>
              <w:top w:val="nil"/>
              <w:left w:val="nil"/>
              <w:bottom w:val="nil"/>
              <w:right w:val="nil"/>
            </w:tcBorders>
            <w:shd w:val="clear" w:color="auto" w:fill="auto"/>
            <w:noWrap/>
            <w:vAlign w:val="bottom"/>
            <w:hideMark/>
          </w:tcPr>
          <w:p w14:paraId="32D1595E" w14:textId="36A226D5" w:rsidR="009B26C6" w:rsidRPr="008670E9" w:rsidRDefault="009B26C6" w:rsidP="00FA0CA2">
            <w:pPr>
              <w:spacing w:after="0" w:line="240" w:lineRule="auto"/>
              <w:jc w:val="right"/>
              <w:rPr>
                <w:rFonts w:ascii="Aptos Narrow" w:eastAsia="Times New Roman" w:hAnsi="Aptos Narrow" w:cs="Times New Roman"/>
                <w:color w:val="000000"/>
                <w:kern w:val="0"/>
                <w:sz w:val="22"/>
                <w:szCs w:val="22"/>
                <w:lang w:eastAsia="en-ID"/>
                <w14:ligatures w14:val="none"/>
              </w:rPr>
            </w:pPr>
            <w:r>
              <w:rPr>
                <w:rFonts w:ascii="Aptos Narrow" w:eastAsia="Times New Roman" w:hAnsi="Aptos Narrow" w:cs="Times New Roman"/>
                <w:color w:val="000000"/>
                <w:kern w:val="0"/>
                <w:sz w:val="22"/>
                <w:szCs w:val="22"/>
                <w:lang w:eastAsia="en-ID"/>
                <w14:ligatures w14:val="none"/>
              </w:rPr>
              <w:t>24</w:t>
            </w:r>
          </w:p>
        </w:tc>
      </w:tr>
    </w:tbl>
    <w:p w14:paraId="46A49AD9" w14:textId="77777777" w:rsidR="008670E9" w:rsidRPr="00CD1138" w:rsidRDefault="008670E9" w:rsidP="00B451A5">
      <w:pPr>
        <w:rPr>
          <w:lang w:val="en-US"/>
        </w:rPr>
      </w:pPr>
    </w:p>
    <w:p w14:paraId="22D99254" w14:textId="64FE85B8" w:rsidR="00E76836" w:rsidRDefault="00E76836" w:rsidP="00B451A5">
      <w:pPr>
        <w:pStyle w:val="Heading4"/>
        <w:rPr>
          <w:color w:val="auto"/>
          <w:sz w:val="28"/>
          <w:szCs w:val="28"/>
          <w:lang w:val="en-US"/>
        </w:rPr>
      </w:pPr>
      <w:r w:rsidRPr="00E76836">
        <w:rPr>
          <w:color w:val="auto"/>
          <w:sz w:val="28"/>
          <w:szCs w:val="28"/>
          <w:lang w:val="en-US"/>
        </w:rPr>
        <w:lastRenderedPageBreak/>
        <w:t>Response percentage</w:t>
      </w:r>
    </w:p>
    <w:p w14:paraId="73F94D7E" w14:textId="7FEEC167" w:rsidR="00CD1138" w:rsidRPr="002E0857" w:rsidRDefault="009A07FC" w:rsidP="002E0857">
      <w:pPr>
        <w:pStyle w:val="Heading5"/>
        <w:numPr>
          <w:ilvl w:val="0"/>
          <w:numId w:val="6"/>
        </w:numPr>
        <w:rPr>
          <w:color w:val="auto"/>
          <w:lang w:val="en-US"/>
        </w:rPr>
      </w:pPr>
      <w:r w:rsidRPr="00FF6875">
        <w:rPr>
          <w:color w:val="auto"/>
          <w:lang w:val="en-US"/>
        </w:rPr>
        <w:t xml:space="preserve">General </w:t>
      </w:r>
      <w:r w:rsidR="00FF6875" w:rsidRPr="00FF6875">
        <w:rPr>
          <w:color w:val="auto"/>
          <w:lang w:val="en-US"/>
        </w:rPr>
        <w:t>h</w:t>
      </w:r>
      <w:r w:rsidRPr="00FF6875">
        <w:rPr>
          <w:color w:val="auto"/>
          <w:lang w:val="en-US"/>
        </w:rPr>
        <w:t>ealth</w:t>
      </w:r>
    </w:p>
    <w:p w14:paraId="0D5FBC44" w14:textId="1BBD839F" w:rsidR="002E0857" w:rsidRDefault="004E398C">
      <w:pPr>
        <w:rPr>
          <w:rFonts w:eastAsiaTheme="majorEastAsia" w:cstheme="majorBidi"/>
          <w:lang w:val="en-US"/>
        </w:rPr>
      </w:pPr>
      <w:r w:rsidRPr="00114B04">
        <w:rPr>
          <w:noProof/>
          <w:lang w:val="en-US"/>
        </w:rPr>
        <w:drawing>
          <wp:anchor distT="0" distB="0" distL="114300" distR="114300" simplePos="0" relativeHeight="251742208" behindDoc="0" locked="0" layoutInCell="1" allowOverlap="1" wp14:anchorId="78E43F1B" wp14:editId="14444F4D">
            <wp:simplePos x="0" y="0"/>
            <wp:positionH relativeFrom="column">
              <wp:posOffset>6310630</wp:posOffset>
            </wp:positionH>
            <wp:positionV relativeFrom="paragraph">
              <wp:posOffset>3416935</wp:posOffset>
            </wp:positionV>
            <wp:extent cx="3462659" cy="2743200"/>
            <wp:effectExtent l="0" t="0" r="4445" b="0"/>
            <wp:wrapThrough wrapText="bothSides">
              <wp:wrapPolygon edited="0">
                <wp:start x="0" y="0"/>
                <wp:lineTo x="0" y="21450"/>
                <wp:lineTo x="21509" y="21450"/>
                <wp:lineTo x="21509" y="0"/>
                <wp:lineTo x="0" y="0"/>
              </wp:wrapPolygon>
            </wp:wrapThrough>
            <wp:docPr id="1230743703" name="Picture 1" descr="A pie chart with numbers and percent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43703" name="Picture 1" descr="A pie chart with numbers and percentages&#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462659" cy="2743200"/>
                    </a:xfrm>
                    <a:prstGeom prst="rect">
                      <a:avLst/>
                    </a:prstGeom>
                  </pic:spPr>
                </pic:pic>
              </a:graphicData>
            </a:graphic>
          </wp:anchor>
        </w:drawing>
      </w:r>
      <w:r w:rsidR="00114B04" w:rsidRPr="00114B04">
        <w:rPr>
          <w:noProof/>
          <w:lang w:val="en-US"/>
        </w:rPr>
        <w:drawing>
          <wp:anchor distT="0" distB="0" distL="114300" distR="114300" simplePos="0" relativeHeight="251741184" behindDoc="0" locked="0" layoutInCell="1" allowOverlap="1" wp14:anchorId="29466917" wp14:editId="349514FB">
            <wp:simplePos x="0" y="0"/>
            <wp:positionH relativeFrom="column">
              <wp:posOffset>6300702</wp:posOffset>
            </wp:positionH>
            <wp:positionV relativeFrom="paragraph">
              <wp:posOffset>100701</wp:posOffset>
            </wp:positionV>
            <wp:extent cx="3430633" cy="2743200"/>
            <wp:effectExtent l="0" t="0" r="0" b="0"/>
            <wp:wrapThrough wrapText="bothSides">
              <wp:wrapPolygon edited="0">
                <wp:start x="0" y="0"/>
                <wp:lineTo x="0" y="21450"/>
                <wp:lineTo x="21472" y="21450"/>
                <wp:lineTo x="21472" y="0"/>
                <wp:lineTo x="0" y="0"/>
              </wp:wrapPolygon>
            </wp:wrapThrough>
            <wp:docPr id="1979173180" name="Picture 1" descr="A blue pie chart with numbers and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73180" name="Picture 1" descr="A blue pie chart with numbers and a white background&#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30633" cy="2743200"/>
                    </a:xfrm>
                    <a:prstGeom prst="rect">
                      <a:avLst/>
                    </a:prstGeom>
                  </pic:spPr>
                </pic:pic>
              </a:graphicData>
            </a:graphic>
            <wp14:sizeRelH relativeFrom="margin">
              <wp14:pctWidth>0</wp14:pctWidth>
            </wp14:sizeRelH>
            <wp14:sizeRelV relativeFrom="margin">
              <wp14:pctHeight>0</wp14:pctHeight>
            </wp14:sizeRelV>
          </wp:anchor>
        </w:drawing>
      </w:r>
      <w:r w:rsidR="00C96461" w:rsidRPr="00C96461">
        <w:rPr>
          <w:noProof/>
          <w:lang w:val="en-US"/>
        </w:rPr>
        <w:drawing>
          <wp:anchor distT="0" distB="0" distL="114300" distR="114300" simplePos="0" relativeHeight="251688960" behindDoc="0" locked="0" layoutInCell="1" allowOverlap="1" wp14:anchorId="13E7A083" wp14:editId="5293FFCD">
            <wp:simplePos x="0" y="0"/>
            <wp:positionH relativeFrom="column">
              <wp:posOffset>3211285</wp:posOffset>
            </wp:positionH>
            <wp:positionV relativeFrom="paragraph">
              <wp:posOffset>774972</wp:posOffset>
            </wp:positionV>
            <wp:extent cx="3087269" cy="4114800"/>
            <wp:effectExtent l="0" t="0" r="0" b="0"/>
            <wp:wrapThrough wrapText="bothSides">
              <wp:wrapPolygon edited="0">
                <wp:start x="0" y="0"/>
                <wp:lineTo x="0" y="21500"/>
                <wp:lineTo x="21462" y="21500"/>
                <wp:lineTo x="21462" y="0"/>
                <wp:lineTo x="0" y="0"/>
              </wp:wrapPolygon>
            </wp:wrapThrough>
            <wp:docPr id="1348849177" name="Picture 1" descr="A graph of a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49177" name="Picture 1" descr="A graph of a chart&#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3087269" cy="4114800"/>
                    </a:xfrm>
                    <a:prstGeom prst="rect">
                      <a:avLst/>
                    </a:prstGeom>
                  </pic:spPr>
                </pic:pic>
              </a:graphicData>
            </a:graphic>
            <wp14:sizeRelH relativeFrom="page">
              <wp14:pctWidth>0</wp14:pctWidth>
            </wp14:sizeRelH>
            <wp14:sizeRelV relativeFrom="page">
              <wp14:pctHeight>0</wp14:pctHeight>
            </wp14:sizeRelV>
          </wp:anchor>
        </w:drawing>
      </w:r>
      <w:r w:rsidR="00C96461" w:rsidRPr="00C96461">
        <w:rPr>
          <w:noProof/>
          <w:lang w:val="en-US"/>
        </w:rPr>
        <w:drawing>
          <wp:anchor distT="0" distB="0" distL="114300" distR="114300" simplePos="0" relativeHeight="251687936" behindDoc="0" locked="0" layoutInCell="1" allowOverlap="1" wp14:anchorId="5BC5E23B" wp14:editId="69DCC4EA">
            <wp:simplePos x="0" y="0"/>
            <wp:positionH relativeFrom="column">
              <wp:posOffset>-914400</wp:posOffset>
            </wp:positionH>
            <wp:positionV relativeFrom="paragraph">
              <wp:posOffset>774791</wp:posOffset>
            </wp:positionV>
            <wp:extent cx="4065270" cy="4114800"/>
            <wp:effectExtent l="0" t="0" r="0" b="0"/>
            <wp:wrapTopAndBottom/>
            <wp:docPr id="1552459608" name="Picture 1" descr="A graph of a service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59608" name="Picture 1" descr="A graph of a service dog&#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065270" cy="4114800"/>
                    </a:xfrm>
                    <a:prstGeom prst="rect">
                      <a:avLst/>
                    </a:prstGeom>
                  </pic:spPr>
                </pic:pic>
              </a:graphicData>
            </a:graphic>
          </wp:anchor>
        </w:drawing>
      </w:r>
      <w:r w:rsidR="002E0857">
        <w:rPr>
          <w:lang w:val="en-US"/>
        </w:rPr>
        <w:br w:type="page"/>
      </w:r>
    </w:p>
    <w:p w14:paraId="2E302825" w14:textId="18C9B035" w:rsidR="009A07FC" w:rsidRPr="00FF6875" w:rsidRDefault="00FF6875" w:rsidP="00B451A5">
      <w:pPr>
        <w:pStyle w:val="Heading5"/>
        <w:numPr>
          <w:ilvl w:val="5"/>
          <w:numId w:val="6"/>
        </w:numPr>
        <w:rPr>
          <w:color w:val="auto"/>
          <w:lang w:val="en-US"/>
        </w:rPr>
      </w:pPr>
      <w:r w:rsidRPr="00FF6875">
        <w:rPr>
          <w:color w:val="auto"/>
          <w:lang w:val="en-US"/>
        </w:rPr>
        <w:lastRenderedPageBreak/>
        <w:t>Physical functioning</w:t>
      </w:r>
    </w:p>
    <w:p w14:paraId="5DF5B0CB" w14:textId="64A80342" w:rsidR="00FF6875" w:rsidRDefault="00114B04" w:rsidP="00B451A5">
      <w:pPr>
        <w:pStyle w:val="Heading6"/>
        <w:ind w:left="1620" w:firstLine="540"/>
        <w:rPr>
          <w:color w:val="auto"/>
          <w:lang w:val="en-US"/>
        </w:rPr>
      </w:pPr>
      <w:r w:rsidRPr="00114B04">
        <w:rPr>
          <w:noProof/>
          <w:lang w:val="en-US"/>
        </w:rPr>
        <w:drawing>
          <wp:anchor distT="0" distB="0" distL="114300" distR="114300" simplePos="0" relativeHeight="251743232" behindDoc="0" locked="0" layoutInCell="1" allowOverlap="1" wp14:anchorId="4A0F2AE4" wp14:editId="04BCE019">
            <wp:simplePos x="0" y="0"/>
            <wp:positionH relativeFrom="column">
              <wp:posOffset>6291580</wp:posOffset>
            </wp:positionH>
            <wp:positionV relativeFrom="paragraph">
              <wp:posOffset>90480</wp:posOffset>
            </wp:positionV>
            <wp:extent cx="3480116" cy="2743200"/>
            <wp:effectExtent l="0" t="0" r="6350" b="0"/>
            <wp:wrapThrough wrapText="bothSides">
              <wp:wrapPolygon edited="0">
                <wp:start x="0" y="0"/>
                <wp:lineTo x="0" y="21450"/>
                <wp:lineTo x="21521" y="21450"/>
                <wp:lineTo x="21521" y="0"/>
                <wp:lineTo x="0" y="0"/>
              </wp:wrapPolygon>
            </wp:wrapThrough>
            <wp:docPr id="1336152400" name="Picture 1" descr="A blue pie chart with numbers and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52400" name="Picture 1" descr="A blue pie chart with numbers and a white background&#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480116" cy="2743200"/>
                    </a:xfrm>
                    <a:prstGeom prst="rect">
                      <a:avLst/>
                    </a:prstGeom>
                  </pic:spPr>
                </pic:pic>
              </a:graphicData>
            </a:graphic>
          </wp:anchor>
        </w:drawing>
      </w:r>
      <w:r w:rsidR="00FF6875" w:rsidRPr="00FF6875">
        <w:rPr>
          <w:color w:val="auto"/>
          <w:lang w:val="en-US"/>
        </w:rPr>
        <w:t>Moderate activities</w:t>
      </w:r>
    </w:p>
    <w:p w14:paraId="484A7C5E" w14:textId="1D7E76FB" w:rsidR="002E0857" w:rsidRDefault="002E0857" w:rsidP="002E0857">
      <w:pPr>
        <w:rPr>
          <w:lang w:val="en-US"/>
        </w:rPr>
      </w:pPr>
    </w:p>
    <w:p w14:paraId="41593713" w14:textId="2E8F2C49" w:rsidR="00383FFD" w:rsidRPr="00383FFD" w:rsidRDefault="00C96461" w:rsidP="00C96461">
      <w:pPr>
        <w:tabs>
          <w:tab w:val="left" w:pos="9651"/>
        </w:tabs>
        <w:rPr>
          <w:lang w:val="en-US"/>
        </w:rPr>
      </w:pPr>
      <w:r>
        <w:rPr>
          <w:lang w:val="en-US"/>
        </w:rPr>
        <w:tab/>
      </w:r>
    </w:p>
    <w:p w14:paraId="7BA2302A" w14:textId="3AB4B261" w:rsidR="00383FFD" w:rsidRDefault="00114B04" w:rsidP="00383FFD">
      <w:pPr>
        <w:rPr>
          <w:lang w:val="en-US"/>
        </w:rPr>
      </w:pPr>
      <w:r w:rsidRPr="00C96461">
        <w:rPr>
          <w:noProof/>
          <w:lang w:val="en-US"/>
        </w:rPr>
        <w:drawing>
          <wp:anchor distT="0" distB="0" distL="114300" distR="114300" simplePos="0" relativeHeight="251692032" behindDoc="0" locked="0" layoutInCell="1" allowOverlap="1" wp14:anchorId="629CE6D4" wp14:editId="6C2C8ACD">
            <wp:simplePos x="0" y="0"/>
            <wp:positionH relativeFrom="column">
              <wp:posOffset>3169905</wp:posOffset>
            </wp:positionH>
            <wp:positionV relativeFrom="paragraph">
              <wp:posOffset>400577</wp:posOffset>
            </wp:positionV>
            <wp:extent cx="3103245" cy="4114800"/>
            <wp:effectExtent l="0" t="0" r="1905" b="0"/>
            <wp:wrapThrough wrapText="bothSides">
              <wp:wrapPolygon edited="0">
                <wp:start x="0" y="0"/>
                <wp:lineTo x="0" y="21500"/>
                <wp:lineTo x="21481" y="21500"/>
                <wp:lineTo x="21481" y="0"/>
                <wp:lineTo x="0" y="0"/>
              </wp:wrapPolygon>
            </wp:wrapThrough>
            <wp:docPr id="169953901" name="Picture 1" descr="A graph of a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3901" name="Picture 1" descr="A graph of a chart&#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3103245" cy="4114800"/>
                    </a:xfrm>
                    <a:prstGeom prst="rect">
                      <a:avLst/>
                    </a:prstGeom>
                  </pic:spPr>
                </pic:pic>
              </a:graphicData>
            </a:graphic>
          </wp:anchor>
        </w:drawing>
      </w:r>
      <w:r w:rsidR="00C96461" w:rsidRPr="00C96461">
        <w:rPr>
          <w:noProof/>
          <w:lang w:val="en-US"/>
        </w:rPr>
        <w:drawing>
          <wp:anchor distT="0" distB="0" distL="114300" distR="114300" simplePos="0" relativeHeight="251691008" behindDoc="0" locked="0" layoutInCell="1" allowOverlap="1" wp14:anchorId="2AD5E163" wp14:editId="6A3678D3">
            <wp:simplePos x="0" y="0"/>
            <wp:positionH relativeFrom="column">
              <wp:posOffset>-914400</wp:posOffset>
            </wp:positionH>
            <wp:positionV relativeFrom="paragraph">
              <wp:posOffset>394335</wp:posOffset>
            </wp:positionV>
            <wp:extent cx="4079875" cy="4114800"/>
            <wp:effectExtent l="0" t="0" r="0" b="0"/>
            <wp:wrapThrough wrapText="bothSides">
              <wp:wrapPolygon edited="0">
                <wp:start x="0" y="0"/>
                <wp:lineTo x="0" y="21500"/>
                <wp:lineTo x="21482" y="21500"/>
                <wp:lineTo x="21482" y="0"/>
                <wp:lineTo x="0" y="0"/>
              </wp:wrapPolygon>
            </wp:wrapThrough>
            <wp:docPr id="955176550" name="Picture 1"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176550" name="Picture 1" descr="A graph of different colored squares&#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079875" cy="4114800"/>
                    </a:xfrm>
                    <a:prstGeom prst="rect">
                      <a:avLst/>
                    </a:prstGeom>
                  </pic:spPr>
                </pic:pic>
              </a:graphicData>
            </a:graphic>
          </wp:anchor>
        </w:drawing>
      </w:r>
    </w:p>
    <w:p w14:paraId="6CB45EED" w14:textId="7A62E9EC" w:rsidR="00383FFD" w:rsidRPr="00383FFD" w:rsidRDefault="00383FFD" w:rsidP="00383FFD">
      <w:pPr>
        <w:tabs>
          <w:tab w:val="left" w:pos="1731"/>
        </w:tabs>
        <w:rPr>
          <w:lang w:val="en-US"/>
        </w:rPr>
      </w:pPr>
      <w:r>
        <w:rPr>
          <w:lang w:val="en-US"/>
        </w:rPr>
        <w:tab/>
      </w:r>
    </w:p>
    <w:p w14:paraId="787F9933" w14:textId="3FB4F4A0" w:rsidR="00C96461" w:rsidRDefault="004E398C">
      <w:pPr>
        <w:rPr>
          <w:rFonts w:eastAsiaTheme="majorEastAsia" w:cstheme="majorBidi"/>
          <w:i/>
          <w:iCs/>
          <w:lang w:val="en-US"/>
        </w:rPr>
      </w:pPr>
      <w:r w:rsidRPr="00114B04">
        <w:rPr>
          <w:noProof/>
          <w:lang w:val="en-US"/>
        </w:rPr>
        <w:drawing>
          <wp:anchor distT="0" distB="0" distL="114300" distR="114300" simplePos="0" relativeHeight="251744256" behindDoc="0" locked="0" layoutInCell="1" allowOverlap="1" wp14:anchorId="3110B641" wp14:editId="587DAB1C">
            <wp:simplePos x="0" y="0"/>
            <wp:positionH relativeFrom="column">
              <wp:posOffset>6270625</wp:posOffset>
            </wp:positionH>
            <wp:positionV relativeFrom="paragraph">
              <wp:posOffset>519430</wp:posOffset>
            </wp:positionV>
            <wp:extent cx="3499503" cy="2743200"/>
            <wp:effectExtent l="0" t="0" r="5715" b="0"/>
            <wp:wrapThrough wrapText="bothSides">
              <wp:wrapPolygon edited="0">
                <wp:start x="0" y="0"/>
                <wp:lineTo x="0" y="21450"/>
                <wp:lineTo x="21518" y="21450"/>
                <wp:lineTo x="21518" y="0"/>
                <wp:lineTo x="0" y="0"/>
              </wp:wrapPolygon>
            </wp:wrapThrough>
            <wp:docPr id="1054705423" name="Picture 1" descr="A blue pie chart with numbers and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05423" name="Picture 1" descr="A blue pie chart with numbers and a white background&#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499503" cy="2743200"/>
                    </a:xfrm>
                    <a:prstGeom prst="rect">
                      <a:avLst/>
                    </a:prstGeom>
                  </pic:spPr>
                </pic:pic>
              </a:graphicData>
            </a:graphic>
          </wp:anchor>
        </w:drawing>
      </w:r>
      <w:r w:rsidR="00C96461">
        <w:rPr>
          <w:lang w:val="en-US"/>
        </w:rPr>
        <w:br w:type="page"/>
      </w:r>
    </w:p>
    <w:p w14:paraId="3FE967F3" w14:textId="773398B5" w:rsidR="00C96461" w:rsidRDefault="00114B04" w:rsidP="00C96461">
      <w:pPr>
        <w:pStyle w:val="Heading6"/>
        <w:ind w:left="1620" w:firstLine="540"/>
        <w:rPr>
          <w:color w:val="auto"/>
          <w:lang w:val="en-US"/>
        </w:rPr>
      </w:pPr>
      <w:r w:rsidRPr="00114B04">
        <w:rPr>
          <w:noProof/>
          <w:lang w:val="en-US"/>
        </w:rPr>
        <w:lastRenderedPageBreak/>
        <w:drawing>
          <wp:anchor distT="0" distB="0" distL="114300" distR="114300" simplePos="0" relativeHeight="251745280" behindDoc="0" locked="0" layoutInCell="1" allowOverlap="1" wp14:anchorId="08446079" wp14:editId="23DA1743">
            <wp:simplePos x="0" y="0"/>
            <wp:positionH relativeFrom="column">
              <wp:posOffset>6286747</wp:posOffset>
            </wp:positionH>
            <wp:positionV relativeFrom="paragraph">
              <wp:posOffset>83138</wp:posOffset>
            </wp:positionV>
            <wp:extent cx="3491732" cy="2743200"/>
            <wp:effectExtent l="0" t="0" r="0" b="0"/>
            <wp:wrapThrough wrapText="bothSides">
              <wp:wrapPolygon edited="0">
                <wp:start x="0" y="0"/>
                <wp:lineTo x="0" y="21450"/>
                <wp:lineTo x="21451" y="21450"/>
                <wp:lineTo x="21451" y="0"/>
                <wp:lineTo x="0" y="0"/>
              </wp:wrapPolygon>
            </wp:wrapThrough>
            <wp:docPr id="1761964255" name="Picture 1" descr="A blue pie chart with numbers and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64255" name="Picture 1" descr="A blue pie chart with numbers and a white background&#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491732" cy="2743200"/>
                    </a:xfrm>
                    <a:prstGeom prst="rect">
                      <a:avLst/>
                    </a:prstGeom>
                  </pic:spPr>
                </pic:pic>
              </a:graphicData>
            </a:graphic>
          </wp:anchor>
        </w:drawing>
      </w:r>
      <w:r w:rsidR="00FF6875" w:rsidRPr="00FF6875">
        <w:rPr>
          <w:color w:val="auto"/>
          <w:lang w:val="en-US"/>
        </w:rPr>
        <w:t>Climbing several flights of stairs</w:t>
      </w:r>
    </w:p>
    <w:p w14:paraId="789A92E3" w14:textId="117656C3" w:rsidR="00C96461" w:rsidRPr="00C96461" w:rsidRDefault="00114B04" w:rsidP="00C96461">
      <w:pPr>
        <w:rPr>
          <w:lang w:val="en-US"/>
        </w:rPr>
      </w:pPr>
      <w:r w:rsidRPr="00114B04">
        <w:rPr>
          <w:noProof/>
          <w:lang w:val="en-US"/>
        </w:rPr>
        <w:drawing>
          <wp:anchor distT="0" distB="0" distL="114300" distR="114300" simplePos="0" relativeHeight="251746304" behindDoc="0" locked="0" layoutInCell="1" allowOverlap="1" wp14:anchorId="1A4C7905" wp14:editId="4A160BE6">
            <wp:simplePos x="0" y="0"/>
            <wp:positionH relativeFrom="column">
              <wp:posOffset>6323361</wp:posOffset>
            </wp:positionH>
            <wp:positionV relativeFrom="paragraph">
              <wp:posOffset>3413745</wp:posOffset>
            </wp:positionV>
            <wp:extent cx="3454558" cy="2743200"/>
            <wp:effectExtent l="0" t="0" r="0" b="0"/>
            <wp:wrapThrough wrapText="bothSides">
              <wp:wrapPolygon edited="0">
                <wp:start x="0" y="0"/>
                <wp:lineTo x="0" y="21450"/>
                <wp:lineTo x="21441" y="21450"/>
                <wp:lineTo x="21441" y="0"/>
                <wp:lineTo x="0" y="0"/>
              </wp:wrapPolygon>
            </wp:wrapThrough>
            <wp:docPr id="226298947" name="Picture 1" descr="A pie chart with numbers and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98947" name="Picture 1" descr="A pie chart with numbers and a graph&#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454558" cy="2743200"/>
                    </a:xfrm>
                    <a:prstGeom prst="rect">
                      <a:avLst/>
                    </a:prstGeom>
                  </pic:spPr>
                </pic:pic>
              </a:graphicData>
            </a:graphic>
          </wp:anchor>
        </w:drawing>
      </w:r>
      <w:r w:rsidR="007B4E10" w:rsidRPr="00BB6148">
        <w:rPr>
          <w:noProof/>
          <w:lang w:val="en-US"/>
        </w:rPr>
        <w:drawing>
          <wp:anchor distT="0" distB="0" distL="114300" distR="114300" simplePos="0" relativeHeight="251696128" behindDoc="0" locked="0" layoutInCell="1" allowOverlap="1" wp14:anchorId="77C1FD37" wp14:editId="7050F39A">
            <wp:simplePos x="0" y="0"/>
            <wp:positionH relativeFrom="column">
              <wp:posOffset>3150326</wp:posOffset>
            </wp:positionH>
            <wp:positionV relativeFrom="paragraph">
              <wp:posOffset>1308425</wp:posOffset>
            </wp:positionV>
            <wp:extent cx="3062712" cy="4114800"/>
            <wp:effectExtent l="0" t="0" r="4445" b="0"/>
            <wp:wrapThrough wrapText="bothSides">
              <wp:wrapPolygon edited="0">
                <wp:start x="0" y="0"/>
                <wp:lineTo x="0" y="21500"/>
                <wp:lineTo x="21497" y="21500"/>
                <wp:lineTo x="21497" y="0"/>
                <wp:lineTo x="0" y="0"/>
              </wp:wrapPolygon>
            </wp:wrapThrough>
            <wp:docPr id="933144144"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144144" name="Picture 1" descr="A graph of a graph&#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3062712" cy="4114800"/>
                    </a:xfrm>
                    <a:prstGeom prst="rect">
                      <a:avLst/>
                    </a:prstGeom>
                  </pic:spPr>
                </pic:pic>
              </a:graphicData>
            </a:graphic>
          </wp:anchor>
        </w:drawing>
      </w:r>
      <w:r w:rsidR="007B4E10" w:rsidRPr="00C96461">
        <w:rPr>
          <w:noProof/>
          <w:lang w:val="en-US"/>
        </w:rPr>
        <w:drawing>
          <wp:anchor distT="0" distB="0" distL="114300" distR="114300" simplePos="0" relativeHeight="251695104" behindDoc="0" locked="0" layoutInCell="1" allowOverlap="1" wp14:anchorId="154385C5" wp14:editId="3D961D37">
            <wp:simplePos x="0" y="0"/>
            <wp:positionH relativeFrom="column">
              <wp:posOffset>-914945</wp:posOffset>
            </wp:positionH>
            <wp:positionV relativeFrom="paragraph">
              <wp:posOffset>1308010</wp:posOffset>
            </wp:positionV>
            <wp:extent cx="4065270" cy="4114800"/>
            <wp:effectExtent l="0" t="0" r="0" b="0"/>
            <wp:wrapTopAndBottom/>
            <wp:docPr id="1876586702" name="Picture 1" descr="A graph of a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86702" name="Picture 1" descr="A graph of a chart&#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4065270" cy="4114800"/>
                    </a:xfrm>
                    <a:prstGeom prst="rect">
                      <a:avLst/>
                    </a:prstGeom>
                  </pic:spPr>
                </pic:pic>
              </a:graphicData>
            </a:graphic>
            <wp14:sizeRelH relativeFrom="margin">
              <wp14:pctWidth>0</wp14:pctWidth>
            </wp14:sizeRelH>
            <wp14:sizeRelV relativeFrom="margin">
              <wp14:pctHeight>0</wp14:pctHeight>
            </wp14:sizeRelV>
          </wp:anchor>
        </w:drawing>
      </w:r>
      <w:r w:rsidR="00C96461">
        <w:rPr>
          <w:lang w:val="en-US"/>
        </w:rPr>
        <w:br w:type="page"/>
      </w:r>
    </w:p>
    <w:p w14:paraId="07BF38E9" w14:textId="67D514A7" w:rsidR="00FF6875" w:rsidRPr="00FF6875" w:rsidRDefault="0053740B" w:rsidP="00B451A5">
      <w:pPr>
        <w:pStyle w:val="Heading5"/>
        <w:numPr>
          <w:ilvl w:val="5"/>
          <w:numId w:val="6"/>
        </w:numPr>
        <w:rPr>
          <w:color w:val="auto"/>
          <w:lang w:val="en-US"/>
        </w:rPr>
      </w:pPr>
      <w:r>
        <w:rPr>
          <w:noProof/>
          <w:lang w:val="en-US"/>
        </w:rPr>
        <w:lastRenderedPageBreak/>
        <mc:AlternateContent>
          <mc:Choice Requires="wps">
            <w:drawing>
              <wp:anchor distT="0" distB="0" distL="114300" distR="114300" simplePos="0" relativeHeight="251772928" behindDoc="0" locked="0" layoutInCell="1" allowOverlap="1" wp14:anchorId="78F2DAB6" wp14:editId="3DF57613">
                <wp:simplePos x="0" y="0"/>
                <wp:positionH relativeFrom="column">
                  <wp:posOffset>5868163</wp:posOffset>
                </wp:positionH>
                <wp:positionV relativeFrom="paragraph">
                  <wp:posOffset>72238</wp:posOffset>
                </wp:positionV>
                <wp:extent cx="3414532" cy="410902"/>
                <wp:effectExtent l="0" t="0" r="14605" b="27305"/>
                <wp:wrapNone/>
                <wp:docPr id="459713850" name="Text Box 1"/>
                <wp:cNvGraphicFramePr/>
                <a:graphic xmlns:a="http://schemas.openxmlformats.org/drawingml/2006/main">
                  <a:graphicData uri="http://schemas.microsoft.com/office/word/2010/wordprocessingShape">
                    <wps:wsp>
                      <wps:cNvSpPr txBox="1"/>
                      <wps:spPr>
                        <a:xfrm>
                          <a:off x="0" y="0"/>
                          <a:ext cx="3414532" cy="410902"/>
                        </a:xfrm>
                        <a:prstGeom prst="rect">
                          <a:avLst/>
                        </a:prstGeom>
                        <a:solidFill>
                          <a:schemeClr val="bg1"/>
                        </a:solidFill>
                        <a:ln w="6350">
                          <a:solidFill>
                            <a:schemeClr val="bg1"/>
                          </a:solidFill>
                        </a:ln>
                      </wps:spPr>
                      <wps:txbx>
                        <w:txbxContent>
                          <w:p w14:paraId="38EDABFA" w14:textId="3461CDCA" w:rsidR="0053740B" w:rsidRPr="0053740B" w:rsidRDefault="0053740B" w:rsidP="0053740B">
                            <w:pPr>
                              <w:jc w:val="center"/>
                              <w:rPr>
                                <w:sz w:val="18"/>
                                <w:szCs w:val="18"/>
                              </w:rPr>
                            </w:pPr>
                            <w:r w:rsidRPr="0053740B">
                              <w:rPr>
                                <w:sz w:val="18"/>
                                <w:szCs w:val="18"/>
                              </w:rPr>
                              <w:t>Response percentage of accomplishing less than you would like due to Physical issues (baseline)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F2DAB6" id="Text Box 1" o:spid="_x0000_s1028" type="#_x0000_t202" style="position:absolute;left:0;text-align:left;margin-left:462.05pt;margin-top:5.7pt;width:268.85pt;height:32.35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" fillcolor="white [3212]" strokecolor="white [3212]" strokeweight=".5pt">
                <v:textbox>
                  <w:txbxContent>
                    <w:p w14:paraId="38EDABFA" w14:textId="3461CDCA" w:rsidR="0053740B" w:rsidRPr="0053740B" w:rsidRDefault="0053740B" w:rsidP="0053740B">
                      <w:pPr>
                        <w:jc w:val="center"/>
                        <w:rPr>
                          <w:sz w:val="18"/>
                          <w:szCs w:val="18"/>
                        </w:rPr>
                      </w:pPr>
                      <w:r w:rsidRPr="0053740B">
                        <w:rPr>
                          <w:sz w:val="18"/>
                          <w:szCs w:val="18"/>
                        </w:rPr>
                        <w:t>Response percentage of accomplishing less than you would like due to Physical issues (baseline)</w:t>
                      </w:r>
                    </w:p>
                  </w:txbxContent>
                </v:textbox>
              </v:shape>
            </w:pict>
          </mc:Fallback>
        </mc:AlternateContent>
      </w:r>
      <w:r w:rsidR="00FF6875" w:rsidRPr="00FF6875">
        <w:rPr>
          <w:color w:val="auto"/>
          <w:lang w:val="en-US"/>
        </w:rPr>
        <w:t>Role limitations (Physical problems)</w:t>
      </w:r>
    </w:p>
    <w:p w14:paraId="663B6CB1" w14:textId="07BFE587" w:rsidR="00BB6148" w:rsidRDefault="00FF6875" w:rsidP="00B451A5">
      <w:pPr>
        <w:pStyle w:val="Heading6"/>
        <w:ind w:left="1620" w:firstLine="540"/>
        <w:rPr>
          <w:color w:val="auto"/>
          <w:lang w:val="en-US"/>
        </w:rPr>
      </w:pPr>
      <w:r w:rsidRPr="00FF6875">
        <w:rPr>
          <w:color w:val="auto"/>
          <w:lang w:val="en-US"/>
        </w:rPr>
        <w:t>Accomplished less than you  would lik</w:t>
      </w:r>
      <w:r w:rsidR="00BB6148">
        <w:rPr>
          <w:color w:val="auto"/>
          <w:lang w:val="en-US"/>
        </w:rPr>
        <w:t>e</w:t>
      </w:r>
    </w:p>
    <w:p w14:paraId="5A542467" w14:textId="54A33B07" w:rsidR="00BB6148" w:rsidRDefault="0053740B">
      <w:pPr>
        <w:rPr>
          <w:rFonts w:eastAsiaTheme="majorEastAsia" w:cstheme="majorBidi"/>
          <w:i/>
          <w:iCs/>
          <w:lang w:val="en-US"/>
        </w:rPr>
      </w:pPr>
      <w:r>
        <w:rPr>
          <w:noProof/>
          <w:lang w:val="en-US"/>
        </w:rPr>
        <mc:AlternateContent>
          <mc:Choice Requires="wps">
            <w:drawing>
              <wp:anchor distT="0" distB="0" distL="114300" distR="114300" simplePos="0" relativeHeight="251774976" behindDoc="0" locked="0" layoutInCell="1" allowOverlap="1" wp14:anchorId="151C6B30" wp14:editId="104693E3">
                <wp:simplePos x="0" y="0"/>
                <wp:positionH relativeFrom="column">
                  <wp:posOffset>6265111</wp:posOffset>
                </wp:positionH>
                <wp:positionV relativeFrom="paragraph">
                  <wp:posOffset>3055081</wp:posOffset>
                </wp:positionV>
                <wp:extent cx="3414532" cy="410902"/>
                <wp:effectExtent l="0" t="0" r="14605" b="27305"/>
                <wp:wrapNone/>
                <wp:docPr id="454339581" name="Text Box 1"/>
                <wp:cNvGraphicFramePr/>
                <a:graphic xmlns:a="http://schemas.openxmlformats.org/drawingml/2006/main">
                  <a:graphicData uri="http://schemas.microsoft.com/office/word/2010/wordprocessingShape">
                    <wps:wsp>
                      <wps:cNvSpPr txBox="1"/>
                      <wps:spPr>
                        <a:xfrm>
                          <a:off x="0" y="0"/>
                          <a:ext cx="3414532" cy="410902"/>
                        </a:xfrm>
                        <a:prstGeom prst="rect">
                          <a:avLst/>
                        </a:prstGeom>
                        <a:solidFill>
                          <a:schemeClr val="bg1"/>
                        </a:solidFill>
                        <a:ln w="6350">
                          <a:solidFill>
                            <a:schemeClr val="bg1"/>
                          </a:solidFill>
                        </a:ln>
                      </wps:spPr>
                      <wps:txbx>
                        <w:txbxContent>
                          <w:p w14:paraId="76A2B86B" w14:textId="42BE6F57" w:rsidR="0053740B" w:rsidRPr="0053740B" w:rsidRDefault="0053740B" w:rsidP="0053740B">
                            <w:pPr>
                              <w:jc w:val="center"/>
                              <w:rPr>
                                <w:sz w:val="18"/>
                                <w:szCs w:val="18"/>
                              </w:rPr>
                            </w:pPr>
                            <w:r w:rsidRPr="0053740B">
                              <w:rPr>
                                <w:sz w:val="18"/>
                                <w:szCs w:val="18"/>
                              </w:rPr>
                              <w:t>Response percentage of accomplishing less than you would like due to Physical issues (</w:t>
                            </w:r>
                            <w:r w:rsidR="008775C2">
                              <w:rPr>
                                <w:sz w:val="18"/>
                                <w:szCs w:val="18"/>
                              </w:rPr>
                              <w:t>follow-up</w:t>
                            </w:r>
                            <w:r w:rsidRPr="0053740B">
                              <w:rPr>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1C6B30" id="_x0000_s1029" type="#_x0000_t202" style="position:absolute;margin-left:493.3pt;margin-top:240.55pt;width:268.85pt;height:32.35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" fillcolor="white [3212]" strokecolor="white [3212]" strokeweight=".5pt">
                <v:textbox>
                  <w:txbxContent>
                    <w:p w14:paraId="76A2B86B" w14:textId="42BE6F57" w:rsidR="0053740B" w:rsidRPr="0053740B" w:rsidRDefault="0053740B" w:rsidP="0053740B">
                      <w:pPr>
                        <w:jc w:val="center"/>
                        <w:rPr>
                          <w:sz w:val="18"/>
                          <w:szCs w:val="18"/>
                        </w:rPr>
                      </w:pPr>
                      <w:r w:rsidRPr="0053740B">
                        <w:rPr>
                          <w:sz w:val="18"/>
                          <w:szCs w:val="18"/>
                        </w:rPr>
                        <w:t>Response percentage of accomplishing less than you would like due to Physical issues (</w:t>
                      </w:r>
                      <w:r w:rsidR="008775C2">
                        <w:rPr>
                          <w:sz w:val="18"/>
                          <w:szCs w:val="18"/>
                        </w:rPr>
                        <w:t>follow-up</w:t>
                      </w:r>
                      <w:r w:rsidRPr="0053740B">
                        <w:rPr>
                          <w:sz w:val="18"/>
                          <w:szCs w:val="18"/>
                        </w:rPr>
                        <w:t>)</w:t>
                      </w:r>
                    </w:p>
                  </w:txbxContent>
                </v:textbox>
              </v:shape>
            </w:pict>
          </mc:Fallback>
        </mc:AlternateContent>
      </w:r>
      <w:r>
        <w:rPr>
          <w:noProof/>
          <w:lang w:val="en-US"/>
        </w:rPr>
        <mc:AlternateContent>
          <mc:Choice Requires="wps">
            <w:drawing>
              <wp:anchor distT="0" distB="0" distL="114300" distR="114300" simplePos="0" relativeHeight="251770880" behindDoc="0" locked="0" layoutInCell="1" allowOverlap="1" wp14:anchorId="4A5A17EF" wp14:editId="75F330A3">
                <wp:simplePos x="0" y="0"/>
                <wp:positionH relativeFrom="column">
                  <wp:posOffset>3345084</wp:posOffset>
                </wp:positionH>
                <wp:positionV relativeFrom="paragraph">
                  <wp:posOffset>478091</wp:posOffset>
                </wp:positionV>
                <wp:extent cx="2846930" cy="596097"/>
                <wp:effectExtent l="0" t="0" r="10795" b="13970"/>
                <wp:wrapNone/>
                <wp:docPr id="166467164" name="Text Box 1"/>
                <wp:cNvGraphicFramePr/>
                <a:graphic xmlns:a="http://schemas.openxmlformats.org/drawingml/2006/main">
                  <a:graphicData uri="http://schemas.microsoft.com/office/word/2010/wordprocessingShape">
                    <wps:wsp>
                      <wps:cNvSpPr txBox="1"/>
                      <wps:spPr>
                        <a:xfrm>
                          <a:off x="0" y="0"/>
                          <a:ext cx="2846930" cy="596097"/>
                        </a:xfrm>
                        <a:prstGeom prst="rect">
                          <a:avLst/>
                        </a:prstGeom>
                        <a:solidFill>
                          <a:schemeClr val="bg1"/>
                        </a:solidFill>
                        <a:ln w="6350">
                          <a:solidFill>
                            <a:schemeClr val="bg1"/>
                          </a:solidFill>
                        </a:ln>
                      </wps:spPr>
                      <wps:txbx>
                        <w:txbxContent>
                          <w:p w14:paraId="7EFC6CBE" w14:textId="77777777" w:rsidR="0053740B" w:rsidRDefault="0053740B" w:rsidP="0053740B">
                            <w:pPr>
                              <w:jc w:val="center"/>
                            </w:pPr>
                            <w:r w:rsidRPr="0053740B">
                              <w:t>Accomplished less than you would like due to Physical issues (follow-up)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A5A17EF" id="_x0000_s1030" type="#_x0000_t202" style="position:absolute;margin-left:263.4pt;margin-top:37.65pt;width:224.15pt;height:46.95pt;z-index:25177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" fillcolor="white [3212]" strokecolor="white [3212]" strokeweight=".5pt">
                <v:textbox>
                  <w:txbxContent>
                    <w:p w14:paraId="7EFC6CBE" w14:textId="77777777" w:rsidR="0053740B" w:rsidRDefault="0053740B" w:rsidP="0053740B">
                      <w:pPr>
                        <w:jc w:val="center"/>
                      </w:pPr>
                      <w:r w:rsidRPr="0053740B">
                        <w:t>Accomplished less than you would like due to Physical issues (follow-up)</w:t>
                      </w:r>
                    </w:p>
                  </w:txbxContent>
                </v:textbox>
              </v:shape>
            </w:pict>
          </mc:Fallback>
        </mc:AlternateContent>
      </w:r>
      <w:r>
        <w:rPr>
          <w:noProof/>
          <w:lang w:val="en-US"/>
        </w:rPr>
        <mc:AlternateContent>
          <mc:Choice Requires="wps">
            <w:drawing>
              <wp:anchor distT="0" distB="0" distL="114300" distR="114300" simplePos="0" relativeHeight="251768832" behindDoc="0" locked="0" layoutInCell="1" allowOverlap="1" wp14:anchorId="1B926002" wp14:editId="61A61605">
                <wp:simplePos x="0" y="0"/>
                <wp:positionH relativeFrom="column">
                  <wp:posOffset>-971662</wp:posOffset>
                </wp:positionH>
                <wp:positionV relativeFrom="paragraph">
                  <wp:posOffset>536125</wp:posOffset>
                </wp:positionV>
                <wp:extent cx="3414532" cy="596097"/>
                <wp:effectExtent l="0" t="0" r="14605" b="13970"/>
                <wp:wrapNone/>
                <wp:docPr id="1019782525" name="Text Box 1"/>
                <wp:cNvGraphicFramePr/>
                <a:graphic xmlns:a="http://schemas.openxmlformats.org/drawingml/2006/main">
                  <a:graphicData uri="http://schemas.microsoft.com/office/word/2010/wordprocessingShape">
                    <wps:wsp>
                      <wps:cNvSpPr txBox="1"/>
                      <wps:spPr>
                        <a:xfrm>
                          <a:off x="0" y="0"/>
                          <a:ext cx="3414532" cy="596097"/>
                        </a:xfrm>
                        <a:prstGeom prst="rect">
                          <a:avLst/>
                        </a:prstGeom>
                        <a:solidFill>
                          <a:schemeClr val="bg1"/>
                        </a:solidFill>
                        <a:ln w="6350">
                          <a:solidFill>
                            <a:schemeClr val="bg1"/>
                          </a:solidFill>
                        </a:ln>
                      </wps:spPr>
                      <wps:txbx>
                        <w:txbxContent>
                          <w:p w14:paraId="4AC9F07D" w14:textId="7424CAE9" w:rsidR="0053740B" w:rsidRDefault="0053740B" w:rsidP="0053740B">
                            <w:pPr>
                              <w:jc w:val="center"/>
                            </w:pPr>
                            <w:r w:rsidRPr="0053740B">
                              <w:t>Accomplished less than you would like due to Physical issues (</w:t>
                            </w:r>
                            <w:r>
                              <w:t>baseline</w:t>
                            </w:r>
                            <w:r w:rsidRPr="0053740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926002" id="_x0000_s1031" type="#_x0000_t202" style="position:absolute;margin-left:-76.5pt;margin-top:42.2pt;width:268.85pt;height:46.9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" fillcolor="white [3212]" strokecolor="white [3212]" strokeweight=".5pt">
                <v:textbox>
                  <w:txbxContent>
                    <w:p w14:paraId="4AC9F07D" w14:textId="7424CAE9" w:rsidR="0053740B" w:rsidRDefault="0053740B" w:rsidP="0053740B">
                      <w:pPr>
                        <w:jc w:val="center"/>
                      </w:pPr>
                      <w:r w:rsidRPr="0053740B">
                        <w:t>Accomplished less than you would like due to Physical issues (</w:t>
                      </w:r>
                      <w:r>
                        <w:t>baseline</w:t>
                      </w:r>
                      <w:r w:rsidRPr="0053740B">
                        <w:t>)</w:t>
                      </w:r>
                    </w:p>
                  </w:txbxContent>
                </v:textbox>
              </v:shape>
            </w:pict>
          </mc:Fallback>
        </mc:AlternateContent>
      </w:r>
      <w:r w:rsidR="004E398C" w:rsidRPr="004E398C">
        <w:rPr>
          <w:noProof/>
          <w:lang w:val="en-US"/>
        </w:rPr>
        <w:drawing>
          <wp:anchor distT="0" distB="0" distL="114300" distR="114300" simplePos="0" relativeHeight="251758592" behindDoc="0" locked="0" layoutInCell="1" allowOverlap="1" wp14:anchorId="697CA415" wp14:editId="0916C271">
            <wp:simplePos x="0" y="0"/>
            <wp:positionH relativeFrom="column">
              <wp:posOffset>6267450</wp:posOffset>
            </wp:positionH>
            <wp:positionV relativeFrom="paragraph">
              <wp:posOffset>3505200</wp:posOffset>
            </wp:positionV>
            <wp:extent cx="3507740" cy="2637790"/>
            <wp:effectExtent l="0" t="0" r="0" b="0"/>
            <wp:wrapThrough wrapText="bothSides">
              <wp:wrapPolygon edited="0">
                <wp:start x="0" y="0"/>
                <wp:lineTo x="0" y="21371"/>
                <wp:lineTo x="21467" y="21371"/>
                <wp:lineTo x="21467" y="0"/>
                <wp:lineTo x="0" y="0"/>
              </wp:wrapPolygon>
            </wp:wrapThrough>
            <wp:docPr id="48991904" name="Picture 1" descr="A pie chart with numbers and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91904" name="Picture 1" descr="A pie chart with numbers and a graph&#10;&#10;Description automatically generated"/>
                    <pic:cNvPicPr/>
                  </pic:nvPicPr>
                  <pic:blipFill rotWithShape="1">
                    <a:blip r:embed="rId40">
                      <a:extLst>
                        <a:ext uri="{28A0092B-C50C-407E-A947-70E740481C1C}">
                          <a14:useLocalDpi xmlns:a14="http://schemas.microsoft.com/office/drawing/2010/main" val="0"/>
                        </a:ext>
                      </a:extLst>
                    </a:blip>
                    <a:srcRect t="3820"/>
                    <a:stretch/>
                  </pic:blipFill>
                  <pic:spPr bwMode="auto">
                    <a:xfrm>
                      <a:off x="0" y="0"/>
                      <a:ext cx="3507740" cy="26377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E398C" w:rsidRPr="004E398C">
        <w:rPr>
          <w:noProof/>
          <w:lang w:val="en-US"/>
        </w:rPr>
        <w:drawing>
          <wp:anchor distT="0" distB="0" distL="114300" distR="114300" simplePos="0" relativeHeight="251757568" behindDoc="0" locked="0" layoutInCell="1" allowOverlap="1" wp14:anchorId="41CDB69D" wp14:editId="555E1629">
            <wp:simplePos x="0" y="0"/>
            <wp:positionH relativeFrom="column">
              <wp:posOffset>6209030</wp:posOffset>
            </wp:positionH>
            <wp:positionV relativeFrom="paragraph">
              <wp:posOffset>57150</wp:posOffset>
            </wp:positionV>
            <wp:extent cx="3511550" cy="2618740"/>
            <wp:effectExtent l="0" t="0" r="0" b="0"/>
            <wp:wrapThrough wrapText="bothSides">
              <wp:wrapPolygon edited="0">
                <wp:start x="0" y="0"/>
                <wp:lineTo x="0" y="21370"/>
                <wp:lineTo x="21444" y="21370"/>
                <wp:lineTo x="21444" y="0"/>
                <wp:lineTo x="0" y="0"/>
              </wp:wrapPolygon>
            </wp:wrapThrough>
            <wp:docPr id="1181512889" name="Picture 1" descr="A blue pie chart with numbers and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12889" name="Picture 1" descr="A blue pie chart with numbers and a white background&#10;&#10;Description automatically generated"/>
                    <pic:cNvPicPr/>
                  </pic:nvPicPr>
                  <pic:blipFill rotWithShape="1">
                    <a:blip r:embed="rId41">
                      <a:extLst>
                        <a:ext uri="{28A0092B-C50C-407E-A947-70E740481C1C}">
                          <a14:useLocalDpi xmlns:a14="http://schemas.microsoft.com/office/drawing/2010/main" val="0"/>
                        </a:ext>
                      </a:extLst>
                    </a:blip>
                    <a:srcRect t="4514"/>
                    <a:stretch/>
                  </pic:blipFill>
                  <pic:spPr bwMode="auto">
                    <a:xfrm>
                      <a:off x="0" y="0"/>
                      <a:ext cx="3511550" cy="2618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14B04" w:rsidRPr="00BB6148">
        <w:rPr>
          <w:noProof/>
          <w:lang w:val="en-US"/>
        </w:rPr>
        <w:drawing>
          <wp:anchor distT="0" distB="0" distL="114300" distR="114300" simplePos="0" relativeHeight="251697152" behindDoc="0" locked="0" layoutInCell="1" allowOverlap="1" wp14:anchorId="56158B89" wp14:editId="264FD99D">
            <wp:simplePos x="0" y="0"/>
            <wp:positionH relativeFrom="column">
              <wp:posOffset>-914400</wp:posOffset>
            </wp:positionH>
            <wp:positionV relativeFrom="paragraph">
              <wp:posOffset>1132205</wp:posOffset>
            </wp:positionV>
            <wp:extent cx="4075430" cy="3991610"/>
            <wp:effectExtent l="0" t="0" r="1270" b="8890"/>
            <wp:wrapTopAndBottom/>
            <wp:docPr id="15418004" name="Picture 1" descr="A graph of a number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004" name="Picture 1" descr="A graph of a number of different colored squares&#10;&#10;Description automatically generated"/>
                    <pic:cNvPicPr/>
                  </pic:nvPicPr>
                  <pic:blipFill rotWithShape="1">
                    <a:blip r:embed="rId42">
                      <a:extLst>
                        <a:ext uri="{28A0092B-C50C-407E-A947-70E740481C1C}">
                          <a14:useLocalDpi xmlns:a14="http://schemas.microsoft.com/office/drawing/2010/main" val="0"/>
                        </a:ext>
                      </a:extLst>
                    </a:blip>
                    <a:srcRect t="2981"/>
                    <a:stretch/>
                  </pic:blipFill>
                  <pic:spPr bwMode="auto">
                    <a:xfrm>
                      <a:off x="0" y="0"/>
                      <a:ext cx="4075430" cy="39916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B4E10" w:rsidRPr="00BB6148">
        <w:rPr>
          <w:noProof/>
          <w:lang w:val="en-US"/>
        </w:rPr>
        <w:drawing>
          <wp:anchor distT="0" distB="0" distL="114300" distR="114300" simplePos="0" relativeHeight="251698176" behindDoc="0" locked="0" layoutInCell="1" allowOverlap="1" wp14:anchorId="27F5E009" wp14:editId="3E7C6A81">
            <wp:simplePos x="0" y="0"/>
            <wp:positionH relativeFrom="column">
              <wp:posOffset>3166745</wp:posOffset>
            </wp:positionH>
            <wp:positionV relativeFrom="paragraph">
              <wp:posOffset>1132205</wp:posOffset>
            </wp:positionV>
            <wp:extent cx="3099435" cy="3990975"/>
            <wp:effectExtent l="0" t="0" r="5715" b="9525"/>
            <wp:wrapThrough wrapText="bothSides">
              <wp:wrapPolygon edited="0">
                <wp:start x="0" y="0"/>
                <wp:lineTo x="0" y="21548"/>
                <wp:lineTo x="21507" y="21548"/>
                <wp:lineTo x="21507" y="0"/>
                <wp:lineTo x="0" y="0"/>
              </wp:wrapPolygon>
            </wp:wrapThrough>
            <wp:docPr id="1037983945" name="Picture 1" descr="A graph of a service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83945" name="Picture 1" descr="A graph of a service dog&#10;&#10;Description automatically generated"/>
                    <pic:cNvPicPr/>
                  </pic:nvPicPr>
                  <pic:blipFill rotWithShape="1">
                    <a:blip r:embed="rId43">
                      <a:extLst>
                        <a:ext uri="{28A0092B-C50C-407E-A947-70E740481C1C}">
                          <a14:useLocalDpi xmlns:a14="http://schemas.microsoft.com/office/drawing/2010/main" val="0"/>
                        </a:ext>
                      </a:extLst>
                    </a:blip>
                    <a:srcRect t="2982" r="19546"/>
                    <a:stretch/>
                  </pic:blipFill>
                  <pic:spPr bwMode="auto">
                    <a:xfrm>
                      <a:off x="0" y="0"/>
                      <a:ext cx="3099435" cy="3990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6148">
        <w:rPr>
          <w:lang w:val="en-US"/>
        </w:rPr>
        <w:br w:type="page"/>
      </w:r>
    </w:p>
    <w:p w14:paraId="6F2770E1" w14:textId="0CE44ECE" w:rsidR="00FF6875" w:rsidRPr="00FF6875" w:rsidRDefault="00FF6875" w:rsidP="00B451A5">
      <w:pPr>
        <w:pStyle w:val="Heading6"/>
        <w:ind w:left="1620" w:firstLine="540"/>
        <w:rPr>
          <w:color w:val="auto"/>
          <w:lang w:val="en-US"/>
        </w:rPr>
      </w:pPr>
    </w:p>
    <w:p w14:paraId="32489FFC" w14:textId="047EFBC0" w:rsidR="00BB6148" w:rsidRDefault="00FF6875" w:rsidP="00B451A5">
      <w:pPr>
        <w:pStyle w:val="Heading6"/>
        <w:ind w:left="1620" w:firstLine="540"/>
        <w:rPr>
          <w:color w:val="auto"/>
          <w:lang w:val="en-US"/>
        </w:rPr>
      </w:pPr>
      <w:r w:rsidRPr="00FF6875">
        <w:rPr>
          <w:color w:val="auto"/>
          <w:lang w:val="en-US"/>
        </w:rPr>
        <w:t>Limited in the kind of work or activities</w:t>
      </w:r>
    </w:p>
    <w:p w14:paraId="77974D36" w14:textId="168CB710" w:rsidR="00685C25" w:rsidRDefault="008775C2" w:rsidP="00BB6148">
      <w:pPr>
        <w:rPr>
          <w:lang w:val="en-US"/>
        </w:rPr>
      </w:pPr>
      <w:r>
        <w:rPr>
          <w:noProof/>
          <w:lang w:val="en-US"/>
        </w:rPr>
        <mc:AlternateContent>
          <mc:Choice Requires="wps">
            <w:drawing>
              <wp:anchor distT="0" distB="0" distL="114300" distR="114300" simplePos="0" relativeHeight="251781120" behindDoc="0" locked="0" layoutInCell="1" allowOverlap="1" wp14:anchorId="29762298" wp14:editId="7CB28C9B">
                <wp:simplePos x="0" y="0"/>
                <wp:positionH relativeFrom="column">
                  <wp:posOffset>6059090</wp:posOffset>
                </wp:positionH>
                <wp:positionV relativeFrom="paragraph">
                  <wp:posOffset>33960</wp:posOffset>
                </wp:positionV>
                <wp:extent cx="3414532" cy="410902"/>
                <wp:effectExtent l="0" t="0" r="14605" b="27305"/>
                <wp:wrapNone/>
                <wp:docPr id="683470923" name="Text Box 1"/>
                <wp:cNvGraphicFramePr/>
                <a:graphic xmlns:a="http://schemas.openxmlformats.org/drawingml/2006/main">
                  <a:graphicData uri="http://schemas.microsoft.com/office/word/2010/wordprocessingShape">
                    <wps:wsp>
                      <wps:cNvSpPr txBox="1"/>
                      <wps:spPr>
                        <a:xfrm>
                          <a:off x="0" y="0"/>
                          <a:ext cx="3414532" cy="410902"/>
                        </a:xfrm>
                        <a:prstGeom prst="rect">
                          <a:avLst/>
                        </a:prstGeom>
                        <a:solidFill>
                          <a:schemeClr val="bg1"/>
                        </a:solidFill>
                        <a:ln w="6350">
                          <a:solidFill>
                            <a:schemeClr val="bg1"/>
                          </a:solidFill>
                        </a:ln>
                      </wps:spPr>
                      <wps:txbx>
                        <w:txbxContent>
                          <w:p w14:paraId="21A4A1BC" w14:textId="3218A644" w:rsidR="008775C2" w:rsidRPr="0053740B" w:rsidRDefault="008775C2" w:rsidP="008775C2">
                            <w:pPr>
                              <w:jc w:val="center"/>
                              <w:rPr>
                                <w:sz w:val="18"/>
                                <w:szCs w:val="18"/>
                              </w:rPr>
                            </w:pPr>
                            <w:r w:rsidRPr="0053740B">
                              <w:rPr>
                                <w:sz w:val="18"/>
                                <w:szCs w:val="18"/>
                              </w:rPr>
                              <w:t xml:space="preserve">Response percentage of </w:t>
                            </w:r>
                            <w:r>
                              <w:rPr>
                                <w:sz w:val="18"/>
                                <w:szCs w:val="18"/>
                              </w:rPr>
                              <w:t>l</w:t>
                            </w:r>
                            <w:r w:rsidRPr="008775C2">
                              <w:rPr>
                                <w:sz w:val="18"/>
                                <w:szCs w:val="18"/>
                              </w:rPr>
                              <w:t xml:space="preserve">imitations in kind of work or activities due to Physical issues </w:t>
                            </w:r>
                            <w:r w:rsidRPr="0053740B">
                              <w:rPr>
                                <w:sz w:val="18"/>
                                <w:szCs w:val="18"/>
                              </w:rPr>
                              <w:t>(baseline)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762298" id="_x0000_s1032" type="#_x0000_t202" style="position:absolute;margin-left:477.1pt;margin-top:2.65pt;width:268.85pt;height:32.35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" fillcolor="white [3212]" strokecolor="white [3212]" strokeweight=".5pt">
                <v:textbox>
                  <w:txbxContent>
                    <w:p w14:paraId="21A4A1BC" w14:textId="3218A644" w:rsidR="008775C2" w:rsidRPr="0053740B" w:rsidRDefault="008775C2" w:rsidP="008775C2">
                      <w:pPr>
                        <w:jc w:val="center"/>
                        <w:rPr>
                          <w:sz w:val="18"/>
                          <w:szCs w:val="18"/>
                        </w:rPr>
                      </w:pPr>
                      <w:r w:rsidRPr="0053740B">
                        <w:rPr>
                          <w:sz w:val="18"/>
                          <w:szCs w:val="18"/>
                        </w:rPr>
                        <w:t xml:space="preserve">Response percentage of </w:t>
                      </w:r>
                      <w:r>
                        <w:rPr>
                          <w:sz w:val="18"/>
                          <w:szCs w:val="18"/>
                        </w:rPr>
                        <w:t>l</w:t>
                      </w:r>
                      <w:r w:rsidRPr="008775C2">
                        <w:rPr>
                          <w:sz w:val="18"/>
                          <w:szCs w:val="18"/>
                        </w:rPr>
                        <w:t xml:space="preserve">imitations in kind of work or activities due to Physical issues </w:t>
                      </w:r>
                      <w:r w:rsidRPr="0053740B">
                        <w:rPr>
                          <w:sz w:val="18"/>
                          <w:szCs w:val="18"/>
                        </w:rPr>
                        <w:t>(baseline)</w:t>
                      </w:r>
                    </w:p>
                  </w:txbxContent>
                </v:textbox>
              </v:shape>
            </w:pict>
          </mc:Fallback>
        </mc:AlternateContent>
      </w:r>
    </w:p>
    <w:p w14:paraId="0F5B8D31" w14:textId="4683E0DC" w:rsidR="00FF6875" w:rsidRPr="00BB6148" w:rsidRDefault="008775C2" w:rsidP="00BB6148">
      <w:pPr>
        <w:rPr>
          <w:rFonts w:eastAsiaTheme="majorEastAsia" w:cstheme="majorBidi"/>
          <w:i/>
          <w:iCs/>
          <w:lang w:val="en-US"/>
        </w:rPr>
      </w:pPr>
      <w:r>
        <w:rPr>
          <w:noProof/>
          <w:lang w:val="en-US"/>
        </w:rPr>
        <mc:AlternateContent>
          <mc:Choice Requires="wps">
            <w:drawing>
              <wp:anchor distT="0" distB="0" distL="114300" distR="114300" simplePos="0" relativeHeight="251783168" behindDoc="0" locked="0" layoutInCell="1" allowOverlap="1" wp14:anchorId="4C563E93" wp14:editId="616FA9FE">
                <wp:simplePos x="0" y="0"/>
                <wp:positionH relativeFrom="column">
                  <wp:posOffset>6295253</wp:posOffset>
                </wp:positionH>
                <wp:positionV relativeFrom="paragraph">
                  <wp:posOffset>3217264</wp:posOffset>
                </wp:positionV>
                <wp:extent cx="3414532" cy="410902"/>
                <wp:effectExtent l="0" t="0" r="14605" b="27305"/>
                <wp:wrapNone/>
                <wp:docPr id="1506562546" name="Text Box 1"/>
                <wp:cNvGraphicFramePr/>
                <a:graphic xmlns:a="http://schemas.openxmlformats.org/drawingml/2006/main">
                  <a:graphicData uri="http://schemas.microsoft.com/office/word/2010/wordprocessingShape">
                    <wps:wsp>
                      <wps:cNvSpPr txBox="1"/>
                      <wps:spPr>
                        <a:xfrm>
                          <a:off x="0" y="0"/>
                          <a:ext cx="3414532" cy="410902"/>
                        </a:xfrm>
                        <a:prstGeom prst="rect">
                          <a:avLst/>
                        </a:prstGeom>
                        <a:solidFill>
                          <a:schemeClr val="bg1"/>
                        </a:solidFill>
                        <a:ln w="6350">
                          <a:solidFill>
                            <a:schemeClr val="bg1"/>
                          </a:solidFill>
                        </a:ln>
                      </wps:spPr>
                      <wps:txbx>
                        <w:txbxContent>
                          <w:p w14:paraId="5EA926AC" w14:textId="5A9F83B5" w:rsidR="008775C2" w:rsidRPr="0053740B" w:rsidRDefault="008775C2" w:rsidP="008775C2">
                            <w:pPr>
                              <w:jc w:val="center"/>
                              <w:rPr>
                                <w:sz w:val="18"/>
                                <w:szCs w:val="18"/>
                              </w:rPr>
                            </w:pPr>
                            <w:r w:rsidRPr="0053740B">
                              <w:rPr>
                                <w:sz w:val="18"/>
                                <w:szCs w:val="18"/>
                              </w:rPr>
                              <w:t xml:space="preserve">Response percentage of </w:t>
                            </w:r>
                            <w:r>
                              <w:rPr>
                                <w:sz w:val="18"/>
                                <w:szCs w:val="18"/>
                              </w:rPr>
                              <w:t>l</w:t>
                            </w:r>
                            <w:r w:rsidRPr="008775C2">
                              <w:rPr>
                                <w:sz w:val="18"/>
                                <w:szCs w:val="18"/>
                              </w:rPr>
                              <w:t xml:space="preserve">imitations in kind of work or activities due to Physical issues </w:t>
                            </w:r>
                            <w:r w:rsidRPr="0053740B">
                              <w:rPr>
                                <w:sz w:val="18"/>
                                <w:szCs w:val="18"/>
                              </w:rPr>
                              <w:t>(</w:t>
                            </w:r>
                            <w:r>
                              <w:rPr>
                                <w:sz w:val="18"/>
                                <w:szCs w:val="18"/>
                              </w:rPr>
                              <w:t>follow-up</w:t>
                            </w:r>
                            <w:r w:rsidRPr="0053740B">
                              <w:rPr>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563E93" id="_x0000_s1033" type="#_x0000_t202" style="position:absolute;margin-left:495.7pt;margin-top:253.35pt;width:268.85pt;height:32.35p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" fillcolor="white [3212]" strokecolor="white [3212]" strokeweight=".5pt">
                <v:textbox>
                  <w:txbxContent>
                    <w:p w14:paraId="5EA926AC" w14:textId="5A9F83B5" w:rsidR="008775C2" w:rsidRPr="0053740B" w:rsidRDefault="008775C2" w:rsidP="008775C2">
                      <w:pPr>
                        <w:jc w:val="center"/>
                        <w:rPr>
                          <w:sz w:val="18"/>
                          <w:szCs w:val="18"/>
                        </w:rPr>
                      </w:pPr>
                      <w:r w:rsidRPr="0053740B">
                        <w:rPr>
                          <w:sz w:val="18"/>
                          <w:szCs w:val="18"/>
                        </w:rPr>
                        <w:t xml:space="preserve">Response percentage of </w:t>
                      </w:r>
                      <w:r>
                        <w:rPr>
                          <w:sz w:val="18"/>
                          <w:szCs w:val="18"/>
                        </w:rPr>
                        <w:t>l</w:t>
                      </w:r>
                      <w:r w:rsidRPr="008775C2">
                        <w:rPr>
                          <w:sz w:val="18"/>
                          <w:szCs w:val="18"/>
                        </w:rPr>
                        <w:t xml:space="preserve">imitations in kind of work or activities due to Physical issues </w:t>
                      </w:r>
                      <w:r w:rsidRPr="0053740B">
                        <w:rPr>
                          <w:sz w:val="18"/>
                          <w:szCs w:val="18"/>
                        </w:rPr>
                        <w:t>(</w:t>
                      </w:r>
                      <w:r>
                        <w:rPr>
                          <w:sz w:val="18"/>
                          <w:szCs w:val="18"/>
                        </w:rPr>
                        <w:t>follow-up</w:t>
                      </w:r>
                      <w:r w:rsidRPr="0053740B">
                        <w:rPr>
                          <w:sz w:val="18"/>
                          <w:szCs w:val="18"/>
                        </w:rPr>
                        <w:t>)</w:t>
                      </w:r>
                    </w:p>
                  </w:txbxContent>
                </v:textbox>
              </v:shape>
            </w:pict>
          </mc:Fallback>
        </mc:AlternateContent>
      </w:r>
      <w:r>
        <w:rPr>
          <w:noProof/>
          <w:lang w:val="en-US"/>
        </w:rPr>
        <mc:AlternateContent>
          <mc:Choice Requires="wps">
            <w:drawing>
              <wp:anchor distT="0" distB="0" distL="114300" distR="114300" simplePos="0" relativeHeight="251779072" behindDoc="0" locked="0" layoutInCell="1" allowOverlap="1" wp14:anchorId="72EAF2A2" wp14:editId="104BA378">
                <wp:simplePos x="0" y="0"/>
                <wp:positionH relativeFrom="column">
                  <wp:posOffset>3356159</wp:posOffset>
                </wp:positionH>
                <wp:positionV relativeFrom="paragraph">
                  <wp:posOffset>826424</wp:posOffset>
                </wp:positionV>
                <wp:extent cx="2939970" cy="596097"/>
                <wp:effectExtent l="0" t="0" r="13335" b="13970"/>
                <wp:wrapNone/>
                <wp:docPr id="2106764982" name="Text Box 1"/>
                <wp:cNvGraphicFramePr/>
                <a:graphic xmlns:a="http://schemas.openxmlformats.org/drawingml/2006/main">
                  <a:graphicData uri="http://schemas.microsoft.com/office/word/2010/wordprocessingShape">
                    <wps:wsp>
                      <wps:cNvSpPr txBox="1"/>
                      <wps:spPr>
                        <a:xfrm>
                          <a:off x="0" y="0"/>
                          <a:ext cx="2939970" cy="596097"/>
                        </a:xfrm>
                        <a:prstGeom prst="rect">
                          <a:avLst/>
                        </a:prstGeom>
                        <a:solidFill>
                          <a:schemeClr val="bg1"/>
                        </a:solidFill>
                        <a:ln w="6350">
                          <a:solidFill>
                            <a:schemeClr val="bg1"/>
                          </a:solidFill>
                        </a:ln>
                      </wps:spPr>
                      <wps:txbx>
                        <w:txbxContent>
                          <w:p w14:paraId="111827FD" w14:textId="0D379258" w:rsidR="008775C2" w:rsidRDefault="008775C2" w:rsidP="008775C2">
                            <w:pPr>
                              <w:jc w:val="center"/>
                            </w:pPr>
                            <w:bookmarkStart w:id="61" w:name="_Hlk181023335"/>
                            <w:r w:rsidRPr="008775C2">
                              <w:t xml:space="preserve">Limitations in kind of work or activities due to Physical issues </w:t>
                            </w:r>
                            <w:bookmarkEnd w:id="61"/>
                            <w:r w:rsidRPr="008775C2">
                              <w:t>(</w:t>
                            </w:r>
                            <w:r>
                              <w:t>follow-up</w:t>
                            </w:r>
                            <w:r w:rsidRPr="008775C2">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EAF2A2" id="_x0000_s1034" type="#_x0000_t202" style="position:absolute;margin-left:264.25pt;margin-top:65.05pt;width:231.5pt;height:46.9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" fillcolor="white [3212]" strokecolor="white [3212]" strokeweight=".5pt">
                <v:textbox>
                  <w:txbxContent>
                    <w:p w14:paraId="111827FD" w14:textId="0D379258" w:rsidR="008775C2" w:rsidRDefault="008775C2" w:rsidP="008775C2">
                      <w:pPr>
                        <w:jc w:val="center"/>
                      </w:pPr>
                      <w:bookmarkStart w:id="62" w:name="_Hlk181023335"/>
                      <w:r w:rsidRPr="008775C2">
                        <w:t xml:space="preserve">Limitations in kind of work or activities due to Physical issues </w:t>
                      </w:r>
                      <w:bookmarkEnd w:id="62"/>
                      <w:r w:rsidRPr="008775C2">
                        <w:t>(</w:t>
                      </w:r>
                      <w:r>
                        <w:t>follow-up</w:t>
                      </w:r>
                      <w:r w:rsidRPr="008775C2">
                        <w:t>)</w:t>
                      </w:r>
                    </w:p>
                  </w:txbxContent>
                </v:textbox>
              </v:shape>
            </w:pict>
          </mc:Fallback>
        </mc:AlternateContent>
      </w:r>
      <w:r>
        <w:rPr>
          <w:noProof/>
          <w:lang w:val="en-US"/>
        </w:rPr>
        <mc:AlternateContent>
          <mc:Choice Requires="wps">
            <w:drawing>
              <wp:anchor distT="0" distB="0" distL="114300" distR="114300" simplePos="0" relativeHeight="251777024" behindDoc="0" locked="0" layoutInCell="1" allowOverlap="1" wp14:anchorId="46E36C0B" wp14:editId="31D963B4">
                <wp:simplePos x="0" y="0"/>
                <wp:positionH relativeFrom="column">
                  <wp:posOffset>-971655</wp:posOffset>
                </wp:positionH>
                <wp:positionV relativeFrom="paragraph">
                  <wp:posOffset>827686</wp:posOffset>
                </wp:positionV>
                <wp:extent cx="3414532" cy="596097"/>
                <wp:effectExtent l="0" t="0" r="14605" b="13970"/>
                <wp:wrapNone/>
                <wp:docPr id="821609537" name="Text Box 1"/>
                <wp:cNvGraphicFramePr/>
                <a:graphic xmlns:a="http://schemas.openxmlformats.org/drawingml/2006/main">
                  <a:graphicData uri="http://schemas.microsoft.com/office/word/2010/wordprocessingShape">
                    <wps:wsp>
                      <wps:cNvSpPr txBox="1"/>
                      <wps:spPr>
                        <a:xfrm>
                          <a:off x="0" y="0"/>
                          <a:ext cx="3414532" cy="596097"/>
                        </a:xfrm>
                        <a:prstGeom prst="rect">
                          <a:avLst/>
                        </a:prstGeom>
                        <a:solidFill>
                          <a:schemeClr val="bg1"/>
                        </a:solidFill>
                        <a:ln w="6350">
                          <a:solidFill>
                            <a:schemeClr val="bg1"/>
                          </a:solidFill>
                        </a:ln>
                      </wps:spPr>
                      <wps:txbx>
                        <w:txbxContent>
                          <w:p w14:paraId="3417892F" w14:textId="23B8738B" w:rsidR="008775C2" w:rsidRDefault="008775C2" w:rsidP="008775C2">
                            <w:pPr>
                              <w:jc w:val="center"/>
                            </w:pPr>
                            <w:r w:rsidRPr="008775C2">
                              <w:t>Limitations in kind of work or activities due to Physical issues (baseline)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E36C0B" id="_x0000_s1035" type="#_x0000_t202" style="position:absolute;margin-left:-76.5pt;margin-top:65.15pt;width:268.85pt;height:46.9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" fillcolor="white [3212]" strokecolor="white [3212]" strokeweight=".5pt">
                <v:textbox>
                  <w:txbxContent>
                    <w:p w14:paraId="3417892F" w14:textId="23B8738B" w:rsidR="008775C2" w:rsidRDefault="008775C2" w:rsidP="008775C2">
                      <w:pPr>
                        <w:jc w:val="center"/>
                      </w:pPr>
                      <w:r w:rsidRPr="008775C2">
                        <w:t>Limitations in kind of work or activities due to Physical issues (baseline)</w:t>
                      </w:r>
                    </w:p>
                  </w:txbxContent>
                </v:textbox>
              </v:shape>
            </w:pict>
          </mc:Fallback>
        </mc:AlternateContent>
      </w:r>
      <w:r w:rsidR="00685C25" w:rsidRPr="00685C25">
        <w:rPr>
          <w:noProof/>
          <w:lang w:val="en-US"/>
        </w:rPr>
        <w:drawing>
          <wp:anchor distT="0" distB="0" distL="114300" distR="114300" simplePos="0" relativeHeight="251750400" behindDoc="0" locked="0" layoutInCell="1" allowOverlap="1" wp14:anchorId="50760B05" wp14:editId="2932BD51">
            <wp:simplePos x="0" y="0"/>
            <wp:positionH relativeFrom="column">
              <wp:posOffset>6322695</wp:posOffset>
            </wp:positionH>
            <wp:positionV relativeFrom="paragraph">
              <wp:posOffset>161925</wp:posOffset>
            </wp:positionV>
            <wp:extent cx="3448685" cy="2597785"/>
            <wp:effectExtent l="0" t="0" r="0" b="0"/>
            <wp:wrapThrough wrapText="bothSides">
              <wp:wrapPolygon edited="0">
                <wp:start x="0" y="0"/>
                <wp:lineTo x="0" y="21384"/>
                <wp:lineTo x="21477" y="21384"/>
                <wp:lineTo x="21477" y="0"/>
                <wp:lineTo x="0" y="0"/>
              </wp:wrapPolygon>
            </wp:wrapThrough>
            <wp:docPr id="1079722741" name="Picture 1" descr="A blue pie chart with numbers and percent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722741" name="Picture 1" descr="A blue pie chart with numbers and percentages&#10;&#10;Description automatically generated"/>
                    <pic:cNvPicPr/>
                  </pic:nvPicPr>
                  <pic:blipFill rotWithShape="1">
                    <a:blip r:embed="rId44">
                      <a:extLst>
                        <a:ext uri="{28A0092B-C50C-407E-A947-70E740481C1C}">
                          <a14:useLocalDpi xmlns:a14="http://schemas.microsoft.com/office/drawing/2010/main" val="0"/>
                        </a:ext>
                      </a:extLst>
                    </a:blip>
                    <a:srcRect t="5285"/>
                    <a:stretch/>
                  </pic:blipFill>
                  <pic:spPr bwMode="auto">
                    <a:xfrm>
                      <a:off x="0" y="0"/>
                      <a:ext cx="3448685" cy="259778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85C25" w:rsidRPr="00685C25">
        <w:rPr>
          <w:noProof/>
          <w:lang w:val="en-US"/>
        </w:rPr>
        <w:drawing>
          <wp:anchor distT="0" distB="0" distL="114300" distR="114300" simplePos="0" relativeHeight="251749376" behindDoc="0" locked="0" layoutInCell="1" allowOverlap="1" wp14:anchorId="67DAAA71" wp14:editId="0AAFC10D">
            <wp:simplePos x="0" y="0"/>
            <wp:positionH relativeFrom="column">
              <wp:posOffset>6323640</wp:posOffset>
            </wp:positionH>
            <wp:positionV relativeFrom="paragraph">
              <wp:posOffset>3663408</wp:posOffset>
            </wp:positionV>
            <wp:extent cx="3454400" cy="2620010"/>
            <wp:effectExtent l="0" t="0" r="0" b="8890"/>
            <wp:wrapThrough wrapText="bothSides">
              <wp:wrapPolygon edited="0">
                <wp:start x="0" y="0"/>
                <wp:lineTo x="0" y="21516"/>
                <wp:lineTo x="21441" y="21516"/>
                <wp:lineTo x="21441" y="0"/>
                <wp:lineTo x="0" y="0"/>
              </wp:wrapPolygon>
            </wp:wrapThrough>
            <wp:docPr id="1400853292" name="Picture 1" descr="A blue pie chart with numbers and percent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53292" name="Picture 1" descr="A blue pie chart with numbers and percentages&#10;&#10;Description automatically generated"/>
                    <pic:cNvPicPr/>
                  </pic:nvPicPr>
                  <pic:blipFill rotWithShape="1">
                    <a:blip r:embed="rId45">
                      <a:extLst>
                        <a:ext uri="{28A0092B-C50C-407E-A947-70E740481C1C}">
                          <a14:useLocalDpi xmlns:a14="http://schemas.microsoft.com/office/drawing/2010/main" val="0"/>
                        </a:ext>
                      </a:extLst>
                    </a:blip>
                    <a:srcRect t="4471"/>
                    <a:stretch/>
                  </pic:blipFill>
                  <pic:spPr bwMode="auto">
                    <a:xfrm>
                      <a:off x="0" y="0"/>
                      <a:ext cx="3454400" cy="26200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114B04" w:rsidRPr="00BB6148">
        <w:rPr>
          <w:noProof/>
          <w:lang w:val="en-US"/>
        </w:rPr>
        <w:drawing>
          <wp:anchor distT="0" distB="0" distL="114300" distR="114300" simplePos="0" relativeHeight="251699200" behindDoc="0" locked="0" layoutInCell="1" allowOverlap="1" wp14:anchorId="407C65B4" wp14:editId="2480011C">
            <wp:simplePos x="0" y="0"/>
            <wp:positionH relativeFrom="column">
              <wp:posOffset>-914400</wp:posOffset>
            </wp:positionH>
            <wp:positionV relativeFrom="paragraph">
              <wp:posOffset>1422400</wp:posOffset>
            </wp:positionV>
            <wp:extent cx="4065270" cy="4003040"/>
            <wp:effectExtent l="0" t="0" r="0" b="0"/>
            <wp:wrapTopAndBottom/>
            <wp:docPr id="1475611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11676" name=""/>
                    <pic:cNvPicPr/>
                  </pic:nvPicPr>
                  <pic:blipFill rotWithShape="1">
                    <a:blip r:embed="rId46">
                      <a:extLst>
                        <a:ext uri="{28A0092B-C50C-407E-A947-70E740481C1C}">
                          <a14:useLocalDpi xmlns:a14="http://schemas.microsoft.com/office/drawing/2010/main" val="0"/>
                        </a:ext>
                      </a:extLst>
                    </a:blip>
                    <a:srcRect t="2710"/>
                    <a:stretch/>
                  </pic:blipFill>
                  <pic:spPr bwMode="auto">
                    <a:xfrm>
                      <a:off x="0" y="0"/>
                      <a:ext cx="4065270" cy="40030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B4E10" w:rsidRPr="00BB6148">
        <w:rPr>
          <w:noProof/>
          <w:lang w:val="en-US"/>
        </w:rPr>
        <w:drawing>
          <wp:anchor distT="0" distB="0" distL="114300" distR="114300" simplePos="0" relativeHeight="251700224" behindDoc="0" locked="0" layoutInCell="1" allowOverlap="1" wp14:anchorId="35D66268" wp14:editId="287EC08D">
            <wp:simplePos x="0" y="0"/>
            <wp:positionH relativeFrom="column">
              <wp:posOffset>3211195</wp:posOffset>
            </wp:positionH>
            <wp:positionV relativeFrom="paragraph">
              <wp:posOffset>1422400</wp:posOffset>
            </wp:positionV>
            <wp:extent cx="3122295" cy="4003040"/>
            <wp:effectExtent l="0" t="0" r="1905" b="0"/>
            <wp:wrapThrough wrapText="bothSides">
              <wp:wrapPolygon edited="0">
                <wp:start x="0" y="0"/>
                <wp:lineTo x="0" y="21484"/>
                <wp:lineTo x="21481" y="21484"/>
                <wp:lineTo x="21481" y="0"/>
                <wp:lineTo x="0" y="0"/>
              </wp:wrapPolygon>
            </wp:wrapThrough>
            <wp:docPr id="1504059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059714" name=""/>
                    <pic:cNvPicPr/>
                  </pic:nvPicPr>
                  <pic:blipFill rotWithShape="1">
                    <a:blip r:embed="rId47">
                      <a:extLst>
                        <a:ext uri="{28A0092B-C50C-407E-A947-70E740481C1C}">
                          <a14:useLocalDpi xmlns:a14="http://schemas.microsoft.com/office/drawing/2010/main" val="0"/>
                        </a:ext>
                      </a:extLst>
                    </a:blip>
                    <a:srcRect t="2710" r="17568"/>
                    <a:stretch/>
                  </pic:blipFill>
                  <pic:spPr bwMode="auto">
                    <a:xfrm>
                      <a:off x="0" y="0"/>
                      <a:ext cx="3122295" cy="4003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6148">
        <w:rPr>
          <w:lang w:val="en-US"/>
        </w:rPr>
        <w:br w:type="page"/>
      </w:r>
    </w:p>
    <w:p w14:paraId="5A19B255" w14:textId="31618B63" w:rsidR="00FF6875" w:rsidRPr="00FF6875" w:rsidRDefault="008775C2" w:rsidP="00B451A5">
      <w:pPr>
        <w:pStyle w:val="Heading5"/>
        <w:numPr>
          <w:ilvl w:val="5"/>
          <w:numId w:val="6"/>
        </w:numPr>
        <w:rPr>
          <w:color w:val="auto"/>
          <w:lang w:val="en-US"/>
        </w:rPr>
      </w:pPr>
      <w:r>
        <w:rPr>
          <w:noProof/>
          <w:lang w:val="en-US"/>
        </w:rPr>
        <w:lastRenderedPageBreak/>
        <mc:AlternateContent>
          <mc:Choice Requires="wps">
            <w:drawing>
              <wp:anchor distT="0" distB="0" distL="114300" distR="114300" simplePos="0" relativeHeight="251789312" behindDoc="0" locked="0" layoutInCell="1" allowOverlap="1" wp14:anchorId="4F7662A4" wp14:editId="4E801E86">
                <wp:simplePos x="0" y="0"/>
                <wp:positionH relativeFrom="column">
                  <wp:posOffset>6286500</wp:posOffset>
                </wp:positionH>
                <wp:positionV relativeFrom="paragraph">
                  <wp:posOffset>166370</wp:posOffset>
                </wp:positionV>
                <wp:extent cx="3414532" cy="410902"/>
                <wp:effectExtent l="0" t="0" r="14605" b="27305"/>
                <wp:wrapNone/>
                <wp:docPr id="825718697" name="Text Box 1"/>
                <wp:cNvGraphicFramePr/>
                <a:graphic xmlns:a="http://schemas.openxmlformats.org/drawingml/2006/main">
                  <a:graphicData uri="http://schemas.microsoft.com/office/word/2010/wordprocessingShape">
                    <wps:wsp>
                      <wps:cNvSpPr txBox="1"/>
                      <wps:spPr>
                        <a:xfrm>
                          <a:off x="0" y="0"/>
                          <a:ext cx="3414532" cy="410902"/>
                        </a:xfrm>
                        <a:prstGeom prst="rect">
                          <a:avLst/>
                        </a:prstGeom>
                        <a:solidFill>
                          <a:schemeClr val="bg1"/>
                        </a:solidFill>
                        <a:ln w="6350">
                          <a:solidFill>
                            <a:schemeClr val="bg1"/>
                          </a:solidFill>
                        </a:ln>
                      </wps:spPr>
                      <wps:txbx>
                        <w:txbxContent>
                          <w:p w14:paraId="5FC9EBCD" w14:textId="22DA2F84" w:rsidR="008775C2" w:rsidRPr="0053740B" w:rsidRDefault="008775C2" w:rsidP="008775C2">
                            <w:pPr>
                              <w:jc w:val="center"/>
                              <w:rPr>
                                <w:sz w:val="18"/>
                                <w:szCs w:val="18"/>
                              </w:rPr>
                            </w:pPr>
                            <w:r w:rsidRPr="0053740B">
                              <w:rPr>
                                <w:sz w:val="18"/>
                                <w:szCs w:val="18"/>
                              </w:rPr>
                              <w:t xml:space="preserve">Response percentage of accomplishing less than you would like due to </w:t>
                            </w:r>
                            <w:r>
                              <w:rPr>
                                <w:sz w:val="18"/>
                                <w:szCs w:val="18"/>
                              </w:rPr>
                              <w:t>Emotion</w:t>
                            </w:r>
                            <w:r w:rsidRPr="0053740B">
                              <w:rPr>
                                <w:sz w:val="18"/>
                                <w:szCs w:val="18"/>
                              </w:rPr>
                              <w:t>al issues (baseline)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7662A4" id="_x0000_s1036" type="#_x0000_t202" style="position:absolute;left:0;text-align:left;margin-left:495pt;margin-top:13.1pt;width:268.85pt;height:32.35pt;z-index:251789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" fillcolor="white [3212]" strokecolor="white [3212]" strokeweight=".5pt">
                <v:textbox>
                  <w:txbxContent>
                    <w:p w14:paraId="5FC9EBCD" w14:textId="22DA2F84" w:rsidR="008775C2" w:rsidRPr="0053740B" w:rsidRDefault="008775C2" w:rsidP="008775C2">
                      <w:pPr>
                        <w:jc w:val="center"/>
                        <w:rPr>
                          <w:sz w:val="18"/>
                          <w:szCs w:val="18"/>
                        </w:rPr>
                      </w:pPr>
                      <w:r w:rsidRPr="0053740B">
                        <w:rPr>
                          <w:sz w:val="18"/>
                          <w:szCs w:val="18"/>
                        </w:rPr>
                        <w:t xml:space="preserve">Response percentage of accomplishing less than you would like due to </w:t>
                      </w:r>
                      <w:r>
                        <w:rPr>
                          <w:sz w:val="18"/>
                          <w:szCs w:val="18"/>
                        </w:rPr>
                        <w:t>Emotion</w:t>
                      </w:r>
                      <w:r w:rsidRPr="0053740B">
                        <w:rPr>
                          <w:sz w:val="18"/>
                          <w:szCs w:val="18"/>
                        </w:rPr>
                        <w:t>al issues (baseline)</w:t>
                      </w:r>
                    </w:p>
                  </w:txbxContent>
                </v:textbox>
              </v:shape>
            </w:pict>
          </mc:Fallback>
        </mc:AlternateContent>
      </w:r>
      <w:r w:rsidR="00FF6875" w:rsidRPr="00FF6875">
        <w:rPr>
          <w:color w:val="auto"/>
          <w:lang w:val="en-US"/>
        </w:rPr>
        <w:t>Role limitations (Emotional problems)</w:t>
      </w:r>
    </w:p>
    <w:p w14:paraId="26DB4750" w14:textId="0E400021" w:rsidR="00BB6148" w:rsidRDefault="00FF6875" w:rsidP="00B451A5">
      <w:pPr>
        <w:pStyle w:val="Heading6"/>
        <w:ind w:left="1620" w:firstLine="540"/>
        <w:rPr>
          <w:color w:val="auto"/>
          <w:lang w:val="en-US"/>
        </w:rPr>
      </w:pPr>
      <w:r w:rsidRPr="00FF6875">
        <w:rPr>
          <w:color w:val="auto"/>
          <w:lang w:val="en-US"/>
        </w:rPr>
        <w:t>Accomplished less than you  would like</w:t>
      </w:r>
    </w:p>
    <w:p w14:paraId="78780306" w14:textId="4F03224D" w:rsidR="00DE69E1" w:rsidRDefault="00DE69E1" w:rsidP="007B4E10">
      <w:pPr>
        <w:rPr>
          <w:lang w:val="en-US"/>
        </w:rPr>
      </w:pPr>
      <w:r w:rsidRPr="00DE69E1">
        <w:rPr>
          <w:noProof/>
          <w:lang w:val="en-US"/>
        </w:rPr>
        <w:drawing>
          <wp:anchor distT="0" distB="0" distL="114300" distR="114300" simplePos="0" relativeHeight="251751424" behindDoc="0" locked="0" layoutInCell="1" allowOverlap="1" wp14:anchorId="5E7C5132" wp14:editId="4A327BC2">
            <wp:simplePos x="0" y="0"/>
            <wp:positionH relativeFrom="column">
              <wp:posOffset>6291580</wp:posOffset>
            </wp:positionH>
            <wp:positionV relativeFrom="paragraph">
              <wp:posOffset>178435</wp:posOffset>
            </wp:positionV>
            <wp:extent cx="3482340" cy="2616200"/>
            <wp:effectExtent l="0" t="0" r="3810" b="0"/>
            <wp:wrapThrough wrapText="bothSides">
              <wp:wrapPolygon edited="0">
                <wp:start x="0" y="0"/>
                <wp:lineTo x="0" y="21390"/>
                <wp:lineTo x="21505" y="21390"/>
                <wp:lineTo x="21505" y="0"/>
                <wp:lineTo x="0" y="0"/>
              </wp:wrapPolygon>
            </wp:wrapThrough>
            <wp:docPr id="1070768579" name="Picture 1" descr="A pie chart with numbers and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68579" name="Picture 1" descr="A pie chart with numbers and a graph&#10;&#10;Description automatically generated"/>
                    <pic:cNvPicPr/>
                  </pic:nvPicPr>
                  <pic:blipFill rotWithShape="1">
                    <a:blip r:embed="rId48">
                      <a:extLst>
                        <a:ext uri="{28A0092B-C50C-407E-A947-70E740481C1C}">
                          <a14:useLocalDpi xmlns:a14="http://schemas.microsoft.com/office/drawing/2010/main" val="0"/>
                        </a:ext>
                      </a:extLst>
                    </a:blip>
                    <a:srcRect t="4629"/>
                    <a:stretch/>
                  </pic:blipFill>
                  <pic:spPr bwMode="auto">
                    <a:xfrm>
                      <a:off x="0" y="0"/>
                      <a:ext cx="3482340" cy="26162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0902F25" w14:textId="4647C3E1" w:rsidR="00FF6875" w:rsidRPr="007B4E10" w:rsidRDefault="008775C2" w:rsidP="007B4E10">
      <w:pPr>
        <w:rPr>
          <w:rFonts w:eastAsiaTheme="majorEastAsia" w:cstheme="majorBidi"/>
          <w:i/>
          <w:iCs/>
          <w:lang w:val="en-US"/>
        </w:rPr>
      </w:pPr>
      <w:r>
        <w:rPr>
          <w:noProof/>
          <w:lang w:val="en-US"/>
        </w:rPr>
        <mc:AlternateContent>
          <mc:Choice Requires="wps">
            <w:drawing>
              <wp:anchor distT="0" distB="0" distL="114300" distR="114300" simplePos="0" relativeHeight="251791360" behindDoc="0" locked="0" layoutInCell="1" allowOverlap="1" wp14:anchorId="3C7FE51D" wp14:editId="06AD6E29">
                <wp:simplePos x="0" y="0"/>
                <wp:positionH relativeFrom="column">
                  <wp:posOffset>6362065</wp:posOffset>
                </wp:positionH>
                <wp:positionV relativeFrom="paragraph">
                  <wp:posOffset>3009900</wp:posOffset>
                </wp:positionV>
                <wp:extent cx="3414532" cy="410902"/>
                <wp:effectExtent l="0" t="0" r="14605" b="27305"/>
                <wp:wrapNone/>
                <wp:docPr id="17262931" name="Text Box 1"/>
                <wp:cNvGraphicFramePr/>
                <a:graphic xmlns:a="http://schemas.openxmlformats.org/drawingml/2006/main">
                  <a:graphicData uri="http://schemas.microsoft.com/office/word/2010/wordprocessingShape">
                    <wps:wsp>
                      <wps:cNvSpPr txBox="1"/>
                      <wps:spPr>
                        <a:xfrm>
                          <a:off x="0" y="0"/>
                          <a:ext cx="3414532" cy="410902"/>
                        </a:xfrm>
                        <a:prstGeom prst="rect">
                          <a:avLst/>
                        </a:prstGeom>
                        <a:solidFill>
                          <a:schemeClr val="bg1"/>
                        </a:solidFill>
                        <a:ln w="6350">
                          <a:solidFill>
                            <a:schemeClr val="bg1"/>
                          </a:solidFill>
                        </a:ln>
                      </wps:spPr>
                      <wps:txbx>
                        <w:txbxContent>
                          <w:p w14:paraId="70772D03" w14:textId="0E753992" w:rsidR="008775C2" w:rsidRPr="0053740B" w:rsidRDefault="008775C2" w:rsidP="008775C2">
                            <w:pPr>
                              <w:jc w:val="center"/>
                              <w:rPr>
                                <w:sz w:val="18"/>
                                <w:szCs w:val="18"/>
                              </w:rPr>
                            </w:pPr>
                            <w:r w:rsidRPr="0053740B">
                              <w:rPr>
                                <w:sz w:val="18"/>
                                <w:szCs w:val="18"/>
                              </w:rPr>
                              <w:t xml:space="preserve">Response percentage of accomplishing less than you would like due to </w:t>
                            </w:r>
                            <w:r>
                              <w:rPr>
                                <w:sz w:val="18"/>
                                <w:szCs w:val="18"/>
                              </w:rPr>
                              <w:t>Emotion</w:t>
                            </w:r>
                            <w:r w:rsidRPr="0053740B">
                              <w:rPr>
                                <w:sz w:val="18"/>
                                <w:szCs w:val="18"/>
                              </w:rPr>
                              <w:t>al issues (</w:t>
                            </w:r>
                            <w:r>
                              <w:rPr>
                                <w:sz w:val="18"/>
                                <w:szCs w:val="18"/>
                              </w:rPr>
                              <w:t>follow-up</w:t>
                            </w:r>
                            <w:r w:rsidRPr="0053740B">
                              <w:rPr>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7FE51D" id="_x0000_s1037" type="#_x0000_t202" style="position:absolute;margin-left:500.95pt;margin-top:237pt;width:268.85pt;height:32.35pt;z-index:251791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" fillcolor="white [3212]" strokecolor="white [3212]" strokeweight=".5pt">
                <v:textbox>
                  <w:txbxContent>
                    <w:p w14:paraId="70772D03" w14:textId="0E753992" w:rsidR="008775C2" w:rsidRPr="0053740B" w:rsidRDefault="008775C2" w:rsidP="008775C2">
                      <w:pPr>
                        <w:jc w:val="center"/>
                        <w:rPr>
                          <w:sz w:val="18"/>
                          <w:szCs w:val="18"/>
                        </w:rPr>
                      </w:pPr>
                      <w:r w:rsidRPr="0053740B">
                        <w:rPr>
                          <w:sz w:val="18"/>
                          <w:szCs w:val="18"/>
                        </w:rPr>
                        <w:t xml:space="preserve">Response percentage of accomplishing less than you would like due to </w:t>
                      </w:r>
                      <w:r>
                        <w:rPr>
                          <w:sz w:val="18"/>
                          <w:szCs w:val="18"/>
                        </w:rPr>
                        <w:t>Emotion</w:t>
                      </w:r>
                      <w:r w:rsidRPr="0053740B">
                        <w:rPr>
                          <w:sz w:val="18"/>
                          <w:szCs w:val="18"/>
                        </w:rPr>
                        <w:t>al issues (</w:t>
                      </w:r>
                      <w:r>
                        <w:rPr>
                          <w:sz w:val="18"/>
                          <w:szCs w:val="18"/>
                        </w:rPr>
                        <w:t>follow-up</w:t>
                      </w:r>
                      <w:r w:rsidRPr="0053740B">
                        <w:rPr>
                          <w:sz w:val="18"/>
                          <w:szCs w:val="18"/>
                        </w:rPr>
                        <w:t>)</w:t>
                      </w:r>
                    </w:p>
                  </w:txbxContent>
                </v:textbox>
              </v:shape>
            </w:pict>
          </mc:Fallback>
        </mc:AlternateContent>
      </w:r>
      <w:r>
        <w:rPr>
          <w:noProof/>
          <w:lang w:val="en-US"/>
        </w:rPr>
        <mc:AlternateContent>
          <mc:Choice Requires="wps">
            <w:drawing>
              <wp:anchor distT="0" distB="0" distL="114300" distR="114300" simplePos="0" relativeHeight="251787264" behindDoc="0" locked="0" layoutInCell="1" allowOverlap="1" wp14:anchorId="07264052" wp14:editId="608E7DC4">
                <wp:simplePos x="0" y="0"/>
                <wp:positionH relativeFrom="column">
                  <wp:posOffset>3573145</wp:posOffset>
                </wp:positionH>
                <wp:positionV relativeFrom="paragraph">
                  <wp:posOffset>436880</wp:posOffset>
                </wp:positionV>
                <wp:extent cx="2713355" cy="596097"/>
                <wp:effectExtent l="0" t="0" r="10795" b="13970"/>
                <wp:wrapNone/>
                <wp:docPr id="1366609230" name="Text Box 1"/>
                <wp:cNvGraphicFramePr/>
                <a:graphic xmlns:a="http://schemas.openxmlformats.org/drawingml/2006/main">
                  <a:graphicData uri="http://schemas.microsoft.com/office/word/2010/wordprocessingShape">
                    <wps:wsp>
                      <wps:cNvSpPr txBox="1"/>
                      <wps:spPr>
                        <a:xfrm>
                          <a:off x="0" y="0"/>
                          <a:ext cx="2713355" cy="596097"/>
                        </a:xfrm>
                        <a:prstGeom prst="rect">
                          <a:avLst/>
                        </a:prstGeom>
                        <a:solidFill>
                          <a:schemeClr val="bg1"/>
                        </a:solidFill>
                        <a:ln w="6350">
                          <a:solidFill>
                            <a:schemeClr val="bg1"/>
                          </a:solidFill>
                        </a:ln>
                      </wps:spPr>
                      <wps:txbx>
                        <w:txbxContent>
                          <w:p w14:paraId="4656B665" w14:textId="15BF76A0" w:rsidR="008775C2" w:rsidRDefault="008775C2" w:rsidP="008775C2">
                            <w:r w:rsidRPr="0053740B">
                              <w:t xml:space="preserve">Accomplished less than you would like due </w:t>
                            </w:r>
                            <w:r>
                              <w:t>Emotion</w:t>
                            </w:r>
                            <w:r w:rsidRPr="0053740B">
                              <w:t>al issues (</w:t>
                            </w:r>
                            <w:r>
                              <w:t>follow-up</w:t>
                            </w:r>
                            <w:r w:rsidRPr="0053740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7264052" id="_x0000_s1038" type="#_x0000_t202" style="position:absolute;margin-left:281.35pt;margin-top:34.4pt;width:213.65pt;height:46.95pt;z-index:251787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" fillcolor="white [3212]" strokecolor="white [3212]" strokeweight=".5pt">
                <v:textbox>
                  <w:txbxContent>
                    <w:p w14:paraId="4656B665" w14:textId="15BF76A0" w:rsidR="008775C2" w:rsidRDefault="008775C2" w:rsidP="008775C2">
                      <w:r w:rsidRPr="0053740B">
                        <w:t xml:space="preserve">Accomplished less than you would like due </w:t>
                      </w:r>
                      <w:r>
                        <w:t>Emotion</w:t>
                      </w:r>
                      <w:r w:rsidRPr="0053740B">
                        <w:t>al issues (</w:t>
                      </w:r>
                      <w:r>
                        <w:t>follow-up</w:t>
                      </w:r>
                      <w:r w:rsidRPr="0053740B">
                        <w:t>)</w:t>
                      </w:r>
                    </w:p>
                  </w:txbxContent>
                </v:textbox>
              </v:shape>
            </w:pict>
          </mc:Fallback>
        </mc:AlternateContent>
      </w:r>
      <w:r>
        <w:rPr>
          <w:noProof/>
          <w:lang w:val="en-US"/>
        </w:rPr>
        <mc:AlternateContent>
          <mc:Choice Requires="wps">
            <w:drawing>
              <wp:anchor distT="0" distB="0" distL="114300" distR="114300" simplePos="0" relativeHeight="251785216" behindDoc="0" locked="0" layoutInCell="1" allowOverlap="1" wp14:anchorId="32BD6373" wp14:editId="4EBD118A">
                <wp:simplePos x="0" y="0"/>
                <wp:positionH relativeFrom="column">
                  <wp:posOffset>-1043940</wp:posOffset>
                </wp:positionH>
                <wp:positionV relativeFrom="paragraph">
                  <wp:posOffset>433070</wp:posOffset>
                </wp:positionV>
                <wp:extent cx="3414532" cy="596097"/>
                <wp:effectExtent l="0" t="0" r="14605" b="13970"/>
                <wp:wrapNone/>
                <wp:docPr id="1176373567" name="Text Box 1"/>
                <wp:cNvGraphicFramePr/>
                <a:graphic xmlns:a="http://schemas.openxmlformats.org/drawingml/2006/main">
                  <a:graphicData uri="http://schemas.microsoft.com/office/word/2010/wordprocessingShape">
                    <wps:wsp>
                      <wps:cNvSpPr txBox="1"/>
                      <wps:spPr>
                        <a:xfrm>
                          <a:off x="0" y="0"/>
                          <a:ext cx="3414532" cy="596097"/>
                        </a:xfrm>
                        <a:prstGeom prst="rect">
                          <a:avLst/>
                        </a:prstGeom>
                        <a:solidFill>
                          <a:schemeClr val="bg1"/>
                        </a:solidFill>
                        <a:ln w="6350">
                          <a:solidFill>
                            <a:schemeClr val="bg1"/>
                          </a:solidFill>
                        </a:ln>
                      </wps:spPr>
                      <wps:txbx>
                        <w:txbxContent>
                          <w:p w14:paraId="0939E9CB" w14:textId="1DCA9548" w:rsidR="008775C2" w:rsidRDefault="008775C2" w:rsidP="008775C2">
                            <w:pPr>
                              <w:jc w:val="center"/>
                            </w:pPr>
                            <w:r w:rsidRPr="0053740B">
                              <w:t xml:space="preserve">Accomplished less than you would like due </w:t>
                            </w:r>
                            <w:r>
                              <w:t>Emotion</w:t>
                            </w:r>
                            <w:r w:rsidRPr="0053740B">
                              <w:t>al issues (</w:t>
                            </w:r>
                            <w:r>
                              <w:t>baseline</w:t>
                            </w:r>
                            <w:r w:rsidRPr="0053740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BD6373" id="_x0000_s1039" type="#_x0000_t202" style="position:absolute;margin-left:-82.2pt;margin-top:34.1pt;width:268.85pt;height:46.9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" fillcolor="white [3212]" strokecolor="white [3212]" strokeweight=".5pt">
                <v:textbox>
                  <w:txbxContent>
                    <w:p w14:paraId="0939E9CB" w14:textId="1DCA9548" w:rsidR="008775C2" w:rsidRDefault="008775C2" w:rsidP="008775C2">
                      <w:pPr>
                        <w:jc w:val="center"/>
                      </w:pPr>
                      <w:r w:rsidRPr="0053740B">
                        <w:t xml:space="preserve">Accomplished less than you would like due </w:t>
                      </w:r>
                      <w:r>
                        <w:t>Emotion</w:t>
                      </w:r>
                      <w:r w:rsidRPr="0053740B">
                        <w:t>al issues (</w:t>
                      </w:r>
                      <w:r>
                        <w:t>baseline</w:t>
                      </w:r>
                      <w:r w:rsidRPr="0053740B">
                        <w:t>)</w:t>
                      </w:r>
                    </w:p>
                  </w:txbxContent>
                </v:textbox>
              </v:shape>
            </w:pict>
          </mc:Fallback>
        </mc:AlternateContent>
      </w:r>
      <w:r w:rsidR="00DE69E1" w:rsidRPr="00DE69E1">
        <w:rPr>
          <w:noProof/>
          <w:lang w:val="en-US"/>
        </w:rPr>
        <w:drawing>
          <wp:anchor distT="0" distB="0" distL="114300" distR="114300" simplePos="0" relativeHeight="251752448" behindDoc="0" locked="0" layoutInCell="1" allowOverlap="1" wp14:anchorId="2B6A1EB0" wp14:editId="0F3F4035">
            <wp:simplePos x="0" y="0"/>
            <wp:positionH relativeFrom="column">
              <wp:posOffset>6283960</wp:posOffset>
            </wp:positionH>
            <wp:positionV relativeFrom="paragraph">
              <wp:posOffset>3516630</wp:posOffset>
            </wp:positionV>
            <wp:extent cx="3493770" cy="2590165"/>
            <wp:effectExtent l="0" t="0" r="0" b="635"/>
            <wp:wrapThrough wrapText="bothSides">
              <wp:wrapPolygon edited="0">
                <wp:start x="0" y="0"/>
                <wp:lineTo x="0" y="21446"/>
                <wp:lineTo x="21435" y="21446"/>
                <wp:lineTo x="21435" y="0"/>
                <wp:lineTo x="0" y="0"/>
              </wp:wrapPolygon>
            </wp:wrapThrough>
            <wp:docPr id="1769276182" name="Picture 1" descr="A pie chart with numbers and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276182" name="Picture 1" descr="A pie chart with numbers and a graph&#10;&#10;Description automatically generated"/>
                    <pic:cNvPicPr/>
                  </pic:nvPicPr>
                  <pic:blipFill rotWithShape="1">
                    <a:blip r:embed="rId49">
                      <a:extLst>
                        <a:ext uri="{28A0092B-C50C-407E-A947-70E740481C1C}">
                          <a14:useLocalDpi xmlns:a14="http://schemas.microsoft.com/office/drawing/2010/main" val="0"/>
                        </a:ext>
                      </a:extLst>
                    </a:blip>
                    <a:srcRect t="5556"/>
                    <a:stretch/>
                  </pic:blipFill>
                  <pic:spPr bwMode="auto">
                    <a:xfrm>
                      <a:off x="0" y="0"/>
                      <a:ext cx="3493770" cy="259016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E69E1" w:rsidRPr="00BB6148">
        <w:rPr>
          <w:noProof/>
          <w:lang w:val="en-US"/>
        </w:rPr>
        <w:drawing>
          <wp:anchor distT="0" distB="0" distL="114300" distR="114300" simplePos="0" relativeHeight="251701248" behindDoc="0" locked="0" layoutInCell="1" allowOverlap="1" wp14:anchorId="5066336B" wp14:editId="2B5CA0BF">
            <wp:simplePos x="0" y="0"/>
            <wp:positionH relativeFrom="column">
              <wp:posOffset>-914400</wp:posOffset>
            </wp:positionH>
            <wp:positionV relativeFrom="paragraph">
              <wp:posOffset>1029970</wp:posOffset>
            </wp:positionV>
            <wp:extent cx="4099560" cy="3987165"/>
            <wp:effectExtent l="0" t="0" r="0" b="0"/>
            <wp:wrapTopAndBottom/>
            <wp:docPr id="769377516" name="Picture 1" descr="A graph of a number of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377516" name="Picture 1" descr="A graph of a number of different colored squares&#10;&#10;Description automatically generated with medium confidence"/>
                    <pic:cNvPicPr/>
                  </pic:nvPicPr>
                  <pic:blipFill rotWithShape="1">
                    <a:blip r:embed="rId50">
                      <a:extLst>
                        <a:ext uri="{28A0092B-C50C-407E-A947-70E740481C1C}">
                          <a14:useLocalDpi xmlns:a14="http://schemas.microsoft.com/office/drawing/2010/main" val="0"/>
                        </a:ext>
                      </a:extLst>
                    </a:blip>
                    <a:srcRect t="3087"/>
                    <a:stretch/>
                  </pic:blipFill>
                  <pic:spPr bwMode="auto">
                    <a:xfrm>
                      <a:off x="0" y="0"/>
                      <a:ext cx="4099560" cy="3987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B4E10" w:rsidRPr="00BB6148">
        <w:rPr>
          <w:noProof/>
          <w:lang w:val="en-US"/>
        </w:rPr>
        <w:drawing>
          <wp:anchor distT="0" distB="0" distL="114300" distR="114300" simplePos="0" relativeHeight="251702272" behindDoc="0" locked="0" layoutInCell="1" allowOverlap="1" wp14:anchorId="100D5347" wp14:editId="5BBD3FE4">
            <wp:simplePos x="0" y="0"/>
            <wp:positionH relativeFrom="column">
              <wp:posOffset>3289300</wp:posOffset>
            </wp:positionH>
            <wp:positionV relativeFrom="paragraph">
              <wp:posOffset>1029970</wp:posOffset>
            </wp:positionV>
            <wp:extent cx="3098800" cy="3928110"/>
            <wp:effectExtent l="0" t="0" r="6350" b="0"/>
            <wp:wrapThrough wrapText="bothSides">
              <wp:wrapPolygon edited="0">
                <wp:start x="0" y="0"/>
                <wp:lineTo x="0" y="21474"/>
                <wp:lineTo x="21511" y="21474"/>
                <wp:lineTo x="21511" y="0"/>
                <wp:lineTo x="0" y="0"/>
              </wp:wrapPolygon>
            </wp:wrapThrough>
            <wp:docPr id="391250576" name="Picture 1" descr="A graph of a service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0576" name="Picture 1" descr="A graph of a service dog&#10;&#10;Description automatically generated"/>
                    <pic:cNvPicPr/>
                  </pic:nvPicPr>
                  <pic:blipFill rotWithShape="1">
                    <a:blip r:embed="rId51">
                      <a:extLst>
                        <a:ext uri="{28A0092B-C50C-407E-A947-70E740481C1C}">
                          <a14:useLocalDpi xmlns:a14="http://schemas.microsoft.com/office/drawing/2010/main" val="0"/>
                        </a:ext>
                      </a:extLst>
                    </a:blip>
                    <a:srcRect t="3086" r="20599" b="1440"/>
                    <a:stretch/>
                  </pic:blipFill>
                  <pic:spPr bwMode="auto">
                    <a:xfrm>
                      <a:off x="0" y="0"/>
                      <a:ext cx="3098800" cy="3928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6148">
        <w:rPr>
          <w:lang w:val="en-US"/>
        </w:rPr>
        <w:br w:type="page"/>
      </w:r>
    </w:p>
    <w:p w14:paraId="437A7D7B" w14:textId="39BD79DA" w:rsidR="00BB6148" w:rsidRDefault="00717969" w:rsidP="00B451A5">
      <w:pPr>
        <w:pStyle w:val="Heading6"/>
        <w:ind w:left="1620" w:firstLine="540"/>
        <w:rPr>
          <w:color w:val="auto"/>
          <w:lang w:val="en-US"/>
        </w:rPr>
      </w:pPr>
      <w:r>
        <w:rPr>
          <w:noProof/>
          <w:lang w:val="en-US"/>
        </w:rPr>
        <w:lastRenderedPageBreak/>
        <mc:AlternateContent>
          <mc:Choice Requires="wps">
            <w:drawing>
              <wp:anchor distT="0" distB="0" distL="114300" distR="114300" simplePos="0" relativeHeight="251797504" behindDoc="0" locked="0" layoutInCell="1" allowOverlap="1" wp14:anchorId="1F1D3C14" wp14:editId="2A89D0C4">
                <wp:simplePos x="0" y="0"/>
                <wp:positionH relativeFrom="column">
                  <wp:posOffset>6271260</wp:posOffset>
                </wp:positionH>
                <wp:positionV relativeFrom="paragraph">
                  <wp:posOffset>-15240</wp:posOffset>
                </wp:positionV>
                <wp:extent cx="3414532" cy="548005"/>
                <wp:effectExtent l="0" t="0" r="14605" b="23495"/>
                <wp:wrapNone/>
                <wp:docPr id="2084028507" name="Text Box 1"/>
                <wp:cNvGraphicFramePr/>
                <a:graphic xmlns:a="http://schemas.openxmlformats.org/drawingml/2006/main">
                  <a:graphicData uri="http://schemas.microsoft.com/office/word/2010/wordprocessingShape">
                    <wps:wsp>
                      <wps:cNvSpPr txBox="1"/>
                      <wps:spPr>
                        <a:xfrm>
                          <a:off x="0" y="0"/>
                          <a:ext cx="3414532" cy="548005"/>
                        </a:xfrm>
                        <a:prstGeom prst="rect">
                          <a:avLst/>
                        </a:prstGeom>
                        <a:solidFill>
                          <a:schemeClr val="bg1"/>
                        </a:solidFill>
                        <a:ln w="6350">
                          <a:solidFill>
                            <a:schemeClr val="bg1"/>
                          </a:solidFill>
                        </a:ln>
                      </wps:spPr>
                      <wps:txbx>
                        <w:txbxContent>
                          <w:p w14:paraId="226099E8" w14:textId="5B6A2912" w:rsidR="00717969" w:rsidRPr="0053740B" w:rsidRDefault="00717969" w:rsidP="00717969">
                            <w:pPr>
                              <w:jc w:val="center"/>
                              <w:rPr>
                                <w:sz w:val="18"/>
                                <w:szCs w:val="18"/>
                              </w:rPr>
                            </w:pPr>
                            <w:r w:rsidRPr="0053740B">
                              <w:rPr>
                                <w:sz w:val="18"/>
                                <w:szCs w:val="18"/>
                              </w:rPr>
                              <w:t xml:space="preserve">Response percentage of </w:t>
                            </w:r>
                            <w:r>
                              <w:rPr>
                                <w:sz w:val="18"/>
                                <w:szCs w:val="18"/>
                              </w:rPr>
                              <w:t>d</w:t>
                            </w:r>
                            <w:r w:rsidRPr="00717969">
                              <w:rPr>
                                <w:sz w:val="18"/>
                                <w:szCs w:val="18"/>
                              </w:rPr>
                              <w:t>idn’t do work or other activities as carefully as usual due Emotional issues</w:t>
                            </w:r>
                            <w:r w:rsidRPr="0053740B">
                              <w:rPr>
                                <w:sz w:val="18"/>
                                <w:szCs w:val="18"/>
                              </w:rPr>
                              <w:t xml:space="preserve"> due to </w:t>
                            </w:r>
                            <w:r>
                              <w:rPr>
                                <w:sz w:val="18"/>
                                <w:szCs w:val="18"/>
                              </w:rPr>
                              <w:t>Emotion</w:t>
                            </w:r>
                            <w:r w:rsidRPr="0053740B">
                              <w:rPr>
                                <w:sz w:val="18"/>
                                <w:szCs w:val="18"/>
                              </w:rPr>
                              <w:t>al issues (baseline)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1D3C14" id="_x0000_s1040" type="#_x0000_t202" style="position:absolute;left:0;text-align:left;margin-left:493.8pt;margin-top:-1.2pt;width:268.85pt;height:43.15pt;z-index:25179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" fillcolor="white [3212]" strokecolor="white [3212]" strokeweight=".5pt">
                <v:textbox>
                  <w:txbxContent>
                    <w:p w14:paraId="226099E8" w14:textId="5B6A2912" w:rsidR="00717969" w:rsidRPr="0053740B" w:rsidRDefault="00717969" w:rsidP="00717969">
                      <w:pPr>
                        <w:jc w:val="center"/>
                        <w:rPr>
                          <w:sz w:val="18"/>
                          <w:szCs w:val="18"/>
                        </w:rPr>
                      </w:pPr>
                      <w:r w:rsidRPr="0053740B">
                        <w:rPr>
                          <w:sz w:val="18"/>
                          <w:szCs w:val="18"/>
                        </w:rPr>
                        <w:t xml:space="preserve">Response percentage of </w:t>
                      </w:r>
                      <w:r>
                        <w:rPr>
                          <w:sz w:val="18"/>
                          <w:szCs w:val="18"/>
                        </w:rPr>
                        <w:t>d</w:t>
                      </w:r>
                      <w:r w:rsidRPr="00717969">
                        <w:rPr>
                          <w:sz w:val="18"/>
                          <w:szCs w:val="18"/>
                        </w:rPr>
                        <w:t>idn’t do work or other activities as carefully as usual due Emotional issues</w:t>
                      </w:r>
                      <w:r w:rsidRPr="0053740B">
                        <w:rPr>
                          <w:sz w:val="18"/>
                          <w:szCs w:val="18"/>
                        </w:rPr>
                        <w:t xml:space="preserve"> due to </w:t>
                      </w:r>
                      <w:r>
                        <w:rPr>
                          <w:sz w:val="18"/>
                          <w:szCs w:val="18"/>
                        </w:rPr>
                        <w:t>Emotion</w:t>
                      </w:r>
                      <w:r w:rsidRPr="0053740B">
                        <w:rPr>
                          <w:sz w:val="18"/>
                          <w:szCs w:val="18"/>
                        </w:rPr>
                        <w:t>al issues (baseline)</w:t>
                      </w:r>
                    </w:p>
                  </w:txbxContent>
                </v:textbox>
              </v:shape>
            </w:pict>
          </mc:Fallback>
        </mc:AlternateContent>
      </w:r>
      <w:r w:rsidR="00FF6875" w:rsidRPr="00FF6875">
        <w:rPr>
          <w:color w:val="auto"/>
          <w:lang w:val="en-US"/>
        </w:rPr>
        <w:t>Didn't do work or other activities as carefully as usual</w:t>
      </w:r>
    </w:p>
    <w:p w14:paraId="0EEE5CFD" w14:textId="555799C4" w:rsidR="00FF6875" w:rsidRPr="007B4E10" w:rsidRDefault="00717969" w:rsidP="007B4E10">
      <w:pPr>
        <w:rPr>
          <w:rFonts w:eastAsiaTheme="majorEastAsia" w:cstheme="majorBidi"/>
          <w:i/>
          <w:iCs/>
          <w:lang w:val="en-US"/>
        </w:rPr>
      </w:pPr>
      <w:r>
        <w:rPr>
          <w:noProof/>
          <w:lang w:val="en-US"/>
        </w:rPr>
        <mc:AlternateContent>
          <mc:Choice Requires="wps">
            <w:drawing>
              <wp:anchor distT="0" distB="0" distL="114300" distR="114300" simplePos="0" relativeHeight="251799552" behindDoc="0" locked="0" layoutInCell="1" allowOverlap="1" wp14:anchorId="1CB2D816" wp14:editId="58E2C96B">
                <wp:simplePos x="0" y="0"/>
                <wp:positionH relativeFrom="column">
                  <wp:posOffset>6271260</wp:posOffset>
                </wp:positionH>
                <wp:positionV relativeFrom="paragraph">
                  <wp:posOffset>3658235</wp:posOffset>
                </wp:positionV>
                <wp:extent cx="3414532" cy="548005"/>
                <wp:effectExtent l="0" t="0" r="14605" b="23495"/>
                <wp:wrapNone/>
                <wp:docPr id="19949442" name="Text Box 1"/>
                <wp:cNvGraphicFramePr/>
                <a:graphic xmlns:a="http://schemas.openxmlformats.org/drawingml/2006/main">
                  <a:graphicData uri="http://schemas.microsoft.com/office/word/2010/wordprocessingShape">
                    <wps:wsp>
                      <wps:cNvSpPr txBox="1"/>
                      <wps:spPr>
                        <a:xfrm>
                          <a:off x="0" y="0"/>
                          <a:ext cx="3414532" cy="548005"/>
                        </a:xfrm>
                        <a:prstGeom prst="rect">
                          <a:avLst/>
                        </a:prstGeom>
                        <a:solidFill>
                          <a:schemeClr val="bg1"/>
                        </a:solidFill>
                        <a:ln w="6350">
                          <a:solidFill>
                            <a:schemeClr val="bg1"/>
                          </a:solidFill>
                        </a:ln>
                      </wps:spPr>
                      <wps:txbx>
                        <w:txbxContent>
                          <w:p w14:paraId="285DFA3F" w14:textId="51590C2A" w:rsidR="00717969" w:rsidRPr="0053740B" w:rsidRDefault="00717969" w:rsidP="00717969">
                            <w:pPr>
                              <w:jc w:val="center"/>
                              <w:rPr>
                                <w:sz w:val="18"/>
                                <w:szCs w:val="18"/>
                              </w:rPr>
                            </w:pPr>
                            <w:r w:rsidRPr="0053740B">
                              <w:rPr>
                                <w:sz w:val="18"/>
                                <w:szCs w:val="18"/>
                              </w:rPr>
                              <w:t xml:space="preserve">Response percentage of </w:t>
                            </w:r>
                            <w:r>
                              <w:rPr>
                                <w:sz w:val="18"/>
                                <w:szCs w:val="18"/>
                              </w:rPr>
                              <w:t>d</w:t>
                            </w:r>
                            <w:r w:rsidRPr="00717969">
                              <w:rPr>
                                <w:sz w:val="18"/>
                                <w:szCs w:val="18"/>
                              </w:rPr>
                              <w:t>idn’t do work or other activities as carefully as usual due Emotional issues</w:t>
                            </w:r>
                            <w:r w:rsidRPr="0053740B">
                              <w:rPr>
                                <w:sz w:val="18"/>
                                <w:szCs w:val="18"/>
                              </w:rPr>
                              <w:t xml:space="preserve"> due to </w:t>
                            </w:r>
                            <w:r>
                              <w:rPr>
                                <w:sz w:val="18"/>
                                <w:szCs w:val="18"/>
                              </w:rPr>
                              <w:t>Emotion</w:t>
                            </w:r>
                            <w:r w:rsidRPr="0053740B">
                              <w:rPr>
                                <w:sz w:val="18"/>
                                <w:szCs w:val="18"/>
                              </w:rPr>
                              <w:t>al issues (</w:t>
                            </w:r>
                            <w:r>
                              <w:rPr>
                                <w:sz w:val="18"/>
                                <w:szCs w:val="18"/>
                              </w:rPr>
                              <w:t>follow-up</w:t>
                            </w:r>
                            <w:r w:rsidRPr="0053740B">
                              <w:rPr>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B2D816" id="_x0000_s1041" type="#_x0000_t202" style="position:absolute;margin-left:493.8pt;margin-top:288.05pt;width:268.85pt;height:43.15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" fillcolor="white [3212]" strokecolor="white [3212]" strokeweight=".5pt">
                <v:textbox>
                  <w:txbxContent>
                    <w:p w14:paraId="285DFA3F" w14:textId="51590C2A" w:rsidR="00717969" w:rsidRPr="0053740B" w:rsidRDefault="00717969" w:rsidP="00717969">
                      <w:pPr>
                        <w:jc w:val="center"/>
                        <w:rPr>
                          <w:sz w:val="18"/>
                          <w:szCs w:val="18"/>
                        </w:rPr>
                      </w:pPr>
                      <w:r w:rsidRPr="0053740B">
                        <w:rPr>
                          <w:sz w:val="18"/>
                          <w:szCs w:val="18"/>
                        </w:rPr>
                        <w:t xml:space="preserve">Response percentage of </w:t>
                      </w:r>
                      <w:r>
                        <w:rPr>
                          <w:sz w:val="18"/>
                          <w:szCs w:val="18"/>
                        </w:rPr>
                        <w:t>d</w:t>
                      </w:r>
                      <w:r w:rsidRPr="00717969">
                        <w:rPr>
                          <w:sz w:val="18"/>
                          <w:szCs w:val="18"/>
                        </w:rPr>
                        <w:t>idn’t do work or other activities as carefully as usual due Emotional issues</w:t>
                      </w:r>
                      <w:r w:rsidRPr="0053740B">
                        <w:rPr>
                          <w:sz w:val="18"/>
                          <w:szCs w:val="18"/>
                        </w:rPr>
                        <w:t xml:space="preserve"> due to </w:t>
                      </w:r>
                      <w:r>
                        <w:rPr>
                          <w:sz w:val="18"/>
                          <w:szCs w:val="18"/>
                        </w:rPr>
                        <w:t>Emotion</w:t>
                      </w:r>
                      <w:r w:rsidRPr="0053740B">
                        <w:rPr>
                          <w:sz w:val="18"/>
                          <w:szCs w:val="18"/>
                        </w:rPr>
                        <w:t>al issues (</w:t>
                      </w:r>
                      <w:r>
                        <w:rPr>
                          <w:sz w:val="18"/>
                          <w:szCs w:val="18"/>
                        </w:rPr>
                        <w:t>follow-up</w:t>
                      </w:r>
                      <w:r w:rsidRPr="0053740B">
                        <w:rPr>
                          <w:sz w:val="18"/>
                          <w:szCs w:val="18"/>
                        </w:rPr>
                        <w:t>)</w:t>
                      </w:r>
                    </w:p>
                  </w:txbxContent>
                </v:textbox>
              </v:shape>
            </w:pict>
          </mc:Fallback>
        </mc:AlternateContent>
      </w:r>
      <w:r w:rsidRPr="00DE69E1">
        <w:rPr>
          <w:noProof/>
          <w:lang w:val="en-US"/>
        </w:rPr>
        <w:drawing>
          <wp:anchor distT="0" distB="0" distL="114300" distR="114300" simplePos="0" relativeHeight="251754496" behindDoc="0" locked="0" layoutInCell="1" allowOverlap="1" wp14:anchorId="3E8B1CFD" wp14:editId="2B34EC67">
            <wp:simplePos x="0" y="0"/>
            <wp:positionH relativeFrom="column">
              <wp:posOffset>6272530</wp:posOffset>
            </wp:positionH>
            <wp:positionV relativeFrom="paragraph">
              <wp:posOffset>4232275</wp:posOffset>
            </wp:positionV>
            <wp:extent cx="3497580" cy="2618740"/>
            <wp:effectExtent l="0" t="0" r="7620" b="0"/>
            <wp:wrapThrough wrapText="bothSides">
              <wp:wrapPolygon edited="0">
                <wp:start x="0" y="0"/>
                <wp:lineTo x="0" y="21370"/>
                <wp:lineTo x="21529" y="21370"/>
                <wp:lineTo x="21529" y="0"/>
                <wp:lineTo x="0" y="0"/>
              </wp:wrapPolygon>
            </wp:wrapThrough>
            <wp:docPr id="1338311025" name="Picture 1" descr="A pie chart with numbers and percent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11025" name="Picture 1" descr="A pie chart with numbers and percentages&#10;&#10;Description automatically generated"/>
                    <pic:cNvPicPr/>
                  </pic:nvPicPr>
                  <pic:blipFill rotWithShape="1">
                    <a:blip r:embed="rId52">
                      <a:extLst>
                        <a:ext uri="{28A0092B-C50C-407E-A947-70E740481C1C}">
                          <a14:useLocalDpi xmlns:a14="http://schemas.microsoft.com/office/drawing/2010/main" val="0"/>
                        </a:ext>
                      </a:extLst>
                    </a:blip>
                    <a:srcRect t="4515"/>
                    <a:stretch/>
                  </pic:blipFill>
                  <pic:spPr bwMode="auto">
                    <a:xfrm>
                      <a:off x="0" y="0"/>
                      <a:ext cx="3497580" cy="26187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val="en-US"/>
        </w:rPr>
        <mc:AlternateContent>
          <mc:Choice Requires="wps">
            <w:drawing>
              <wp:anchor distT="0" distB="0" distL="114300" distR="114300" simplePos="0" relativeHeight="251795456" behindDoc="0" locked="0" layoutInCell="1" allowOverlap="1" wp14:anchorId="73668AE9" wp14:editId="53DD7C9C">
                <wp:simplePos x="0" y="0"/>
                <wp:positionH relativeFrom="column">
                  <wp:posOffset>3322320</wp:posOffset>
                </wp:positionH>
                <wp:positionV relativeFrom="paragraph">
                  <wp:posOffset>470535</wp:posOffset>
                </wp:positionV>
                <wp:extent cx="2948940" cy="717550"/>
                <wp:effectExtent l="0" t="0" r="22860" b="25400"/>
                <wp:wrapNone/>
                <wp:docPr id="1218747563" name="Text Box 1"/>
                <wp:cNvGraphicFramePr/>
                <a:graphic xmlns:a="http://schemas.openxmlformats.org/drawingml/2006/main">
                  <a:graphicData uri="http://schemas.microsoft.com/office/word/2010/wordprocessingShape">
                    <wps:wsp>
                      <wps:cNvSpPr txBox="1"/>
                      <wps:spPr>
                        <a:xfrm>
                          <a:off x="0" y="0"/>
                          <a:ext cx="2948940" cy="717550"/>
                        </a:xfrm>
                        <a:prstGeom prst="rect">
                          <a:avLst/>
                        </a:prstGeom>
                        <a:solidFill>
                          <a:schemeClr val="bg1"/>
                        </a:solidFill>
                        <a:ln w="6350">
                          <a:solidFill>
                            <a:schemeClr val="bg1"/>
                          </a:solidFill>
                        </a:ln>
                      </wps:spPr>
                      <wps:txbx>
                        <w:txbxContent>
                          <w:p w14:paraId="5B4A8929" w14:textId="0572A0F0" w:rsidR="00717969" w:rsidRDefault="00717969" w:rsidP="00717969">
                            <w:pPr>
                              <w:jc w:val="center"/>
                            </w:pPr>
                            <w:r>
                              <w:t xml:space="preserve">Didn’t do work or other activities as carefully as usual </w:t>
                            </w:r>
                            <w:r w:rsidRPr="0053740B">
                              <w:t xml:space="preserve">due </w:t>
                            </w:r>
                            <w:r>
                              <w:t>Emotion</w:t>
                            </w:r>
                            <w:r w:rsidRPr="0053740B">
                              <w:t>al issues (</w:t>
                            </w:r>
                            <w:r>
                              <w:t>follow-up</w:t>
                            </w:r>
                            <w:r w:rsidRPr="0053740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668AE9" id="_x0000_s1042" type="#_x0000_t202" style="position:absolute;margin-left:261.6pt;margin-top:37.05pt;width:232.2pt;height:56.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" fillcolor="white [3212]" strokecolor="white [3212]" strokeweight=".5pt">
                <v:textbox>
                  <w:txbxContent>
                    <w:p w14:paraId="5B4A8929" w14:textId="0572A0F0" w:rsidR="00717969" w:rsidRDefault="00717969" w:rsidP="00717969">
                      <w:pPr>
                        <w:jc w:val="center"/>
                      </w:pPr>
                      <w:r>
                        <w:t xml:space="preserve">Didn’t do work or other activities as carefully as usual </w:t>
                      </w:r>
                      <w:r w:rsidRPr="0053740B">
                        <w:t xml:space="preserve">due </w:t>
                      </w:r>
                      <w:r>
                        <w:t>Emotion</w:t>
                      </w:r>
                      <w:r w:rsidRPr="0053740B">
                        <w:t>al issues (</w:t>
                      </w:r>
                      <w:r>
                        <w:t>follow-up</w:t>
                      </w:r>
                      <w:r w:rsidRPr="0053740B">
                        <w:t>)</w:t>
                      </w:r>
                    </w:p>
                  </w:txbxContent>
                </v:textbox>
              </v:shape>
            </w:pict>
          </mc:Fallback>
        </mc:AlternateContent>
      </w:r>
      <w:r w:rsidR="008775C2">
        <w:rPr>
          <w:noProof/>
          <w:lang w:val="en-US"/>
        </w:rPr>
        <mc:AlternateContent>
          <mc:Choice Requires="wps">
            <w:drawing>
              <wp:anchor distT="0" distB="0" distL="114300" distR="114300" simplePos="0" relativeHeight="251793408" behindDoc="0" locked="0" layoutInCell="1" allowOverlap="1" wp14:anchorId="3872DB4F" wp14:editId="76932F47">
                <wp:simplePos x="0" y="0"/>
                <wp:positionH relativeFrom="column">
                  <wp:posOffset>-791845</wp:posOffset>
                </wp:positionH>
                <wp:positionV relativeFrom="paragraph">
                  <wp:posOffset>751205</wp:posOffset>
                </wp:positionV>
                <wp:extent cx="3276600" cy="596097"/>
                <wp:effectExtent l="0" t="0" r="19050" b="13970"/>
                <wp:wrapNone/>
                <wp:docPr id="1633004526" name="Text Box 1"/>
                <wp:cNvGraphicFramePr/>
                <a:graphic xmlns:a="http://schemas.openxmlformats.org/drawingml/2006/main">
                  <a:graphicData uri="http://schemas.microsoft.com/office/word/2010/wordprocessingShape">
                    <wps:wsp>
                      <wps:cNvSpPr txBox="1"/>
                      <wps:spPr>
                        <a:xfrm>
                          <a:off x="0" y="0"/>
                          <a:ext cx="3276600" cy="596097"/>
                        </a:xfrm>
                        <a:prstGeom prst="rect">
                          <a:avLst/>
                        </a:prstGeom>
                        <a:solidFill>
                          <a:schemeClr val="bg1"/>
                        </a:solidFill>
                        <a:ln w="6350">
                          <a:solidFill>
                            <a:schemeClr val="bg1"/>
                          </a:solidFill>
                        </a:ln>
                      </wps:spPr>
                      <wps:txbx>
                        <w:txbxContent>
                          <w:p w14:paraId="0C3D3415" w14:textId="6BE5034C" w:rsidR="008775C2" w:rsidRDefault="00717969" w:rsidP="008775C2">
                            <w:pPr>
                              <w:jc w:val="center"/>
                            </w:pPr>
                            <w:r>
                              <w:t xml:space="preserve">Didn’t do work or other activities as carefully as usual </w:t>
                            </w:r>
                            <w:r w:rsidR="008775C2" w:rsidRPr="0053740B">
                              <w:t xml:space="preserve">due </w:t>
                            </w:r>
                            <w:r w:rsidR="008775C2">
                              <w:t>Emotion</w:t>
                            </w:r>
                            <w:r w:rsidR="008775C2" w:rsidRPr="0053740B">
                              <w:t>al issues (</w:t>
                            </w:r>
                            <w:r w:rsidR="008775C2">
                              <w:t>baseline</w:t>
                            </w:r>
                            <w:r w:rsidR="008775C2" w:rsidRPr="0053740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872DB4F" id="_x0000_s1043" type="#_x0000_t202" style="position:absolute;margin-left:-62.35pt;margin-top:59.15pt;width:258pt;height:46.9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" fillcolor="white [3212]" strokecolor="white [3212]" strokeweight=".5pt">
                <v:textbox>
                  <w:txbxContent>
                    <w:p w14:paraId="0C3D3415" w14:textId="6BE5034C" w:rsidR="008775C2" w:rsidRDefault="00717969" w:rsidP="008775C2">
                      <w:pPr>
                        <w:jc w:val="center"/>
                      </w:pPr>
                      <w:r>
                        <w:t xml:space="preserve">Didn’t do work or other activities as carefully as usual </w:t>
                      </w:r>
                      <w:r w:rsidR="008775C2" w:rsidRPr="0053740B">
                        <w:t xml:space="preserve">due </w:t>
                      </w:r>
                      <w:r w:rsidR="008775C2">
                        <w:t>Emotion</w:t>
                      </w:r>
                      <w:r w:rsidR="008775C2" w:rsidRPr="0053740B">
                        <w:t>al issues (</w:t>
                      </w:r>
                      <w:r w:rsidR="008775C2">
                        <w:t>baseline</w:t>
                      </w:r>
                      <w:r w:rsidR="008775C2" w:rsidRPr="0053740B">
                        <w:t>)</w:t>
                      </w:r>
                    </w:p>
                  </w:txbxContent>
                </v:textbox>
              </v:shape>
            </w:pict>
          </mc:Fallback>
        </mc:AlternateContent>
      </w:r>
      <w:r w:rsidR="00DE69E1" w:rsidRPr="00DE69E1">
        <w:rPr>
          <w:noProof/>
          <w:lang w:val="en-US"/>
        </w:rPr>
        <w:drawing>
          <wp:anchor distT="0" distB="0" distL="114300" distR="114300" simplePos="0" relativeHeight="251753472" behindDoc="0" locked="0" layoutInCell="1" allowOverlap="1" wp14:anchorId="0F656971" wp14:editId="5A2531AF">
            <wp:simplePos x="0" y="0"/>
            <wp:positionH relativeFrom="column">
              <wp:posOffset>6305550</wp:posOffset>
            </wp:positionH>
            <wp:positionV relativeFrom="paragraph">
              <wp:posOffset>318135</wp:posOffset>
            </wp:positionV>
            <wp:extent cx="3469005" cy="2618740"/>
            <wp:effectExtent l="0" t="0" r="0" b="0"/>
            <wp:wrapThrough wrapText="bothSides">
              <wp:wrapPolygon edited="0">
                <wp:start x="0" y="0"/>
                <wp:lineTo x="0" y="21370"/>
                <wp:lineTo x="21470" y="21370"/>
                <wp:lineTo x="21470" y="0"/>
                <wp:lineTo x="0" y="0"/>
              </wp:wrapPolygon>
            </wp:wrapThrough>
            <wp:docPr id="760252959" name="Picture 1" descr="A blue pie chart with numbers and percent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52959" name="Picture 1" descr="A blue pie chart with numbers and percentages&#10;&#10;Description automatically generated"/>
                    <pic:cNvPicPr/>
                  </pic:nvPicPr>
                  <pic:blipFill rotWithShape="1">
                    <a:blip r:embed="rId53">
                      <a:extLst>
                        <a:ext uri="{28A0092B-C50C-407E-A947-70E740481C1C}">
                          <a14:useLocalDpi xmlns:a14="http://schemas.microsoft.com/office/drawing/2010/main" val="0"/>
                        </a:ext>
                      </a:extLst>
                    </a:blip>
                    <a:srcRect t="4515"/>
                    <a:stretch/>
                  </pic:blipFill>
                  <pic:spPr bwMode="auto">
                    <a:xfrm>
                      <a:off x="0" y="0"/>
                      <a:ext cx="3469005" cy="2618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E69E1" w:rsidRPr="00321E63">
        <w:rPr>
          <w:noProof/>
          <w:lang w:val="en-US"/>
        </w:rPr>
        <w:drawing>
          <wp:anchor distT="0" distB="0" distL="114300" distR="114300" simplePos="0" relativeHeight="251704320" behindDoc="0" locked="0" layoutInCell="1" allowOverlap="1" wp14:anchorId="6AE6B6B7" wp14:editId="7D3B56AD">
            <wp:simplePos x="0" y="0"/>
            <wp:positionH relativeFrom="column">
              <wp:posOffset>3200400</wp:posOffset>
            </wp:positionH>
            <wp:positionV relativeFrom="paragraph">
              <wp:posOffset>1242060</wp:posOffset>
            </wp:positionV>
            <wp:extent cx="3105150" cy="3990975"/>
            <wp:effectExtent l="0" t="0" r="0" b="9525"/>
            <wp:wrapThrough wrapText="bothSides">
              <wp:wrapPolygon edited="0">
                <wp:start x="0" y="0"/>
                <wp:lineTo x="0" y="21548"/>
                <wp:lineTo x="21467" y="21548"/>
                <wp:lineTo x="21467" y="0"/>
                <wp:lineTo x="0" y="0"/>
              </wp:wrapPolygon>
            </wp:wrapThrough>
            <wp:docPr id="210166014" name="Picture 1" descr="A graph of a service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66014" name="Picture 1" descr="A graph of a service dog&#10;&#10;Description automatically generated"/>
                    <pic:cNvPicPr/>
                  </pic:nvPicPr>
                  <pic:blipFill rotWithShape="1">
                    <a:blip r:embed="rId54">
                      <a:extLst>
                        <a:ext uri="{28A0092B-C50C-407E-A947-70E740481C1C}">
                          <a14:useLocalDpi xmlns:a14="http://schemas.microsoft.com/office/drawing/2010/main" val="0"/>
                        </a:ext>
                      </a:extLst>
                    </a:blip>
                    <a:srcRect t="3009" r="21001"/>
                    <a:stretch/>
                  </pic:blipFill>
                  <pic:spPr bwMode="auto">
                    <a:xfrm>
                      <a:off x="0" y="0"/>
                      <a:ext cx="3105150" cy="3990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69E1" w:rsidRPr="00BB6148">
        <w:rPr>
          <w:noProof/>
          <w:lang w:val="en-US"/>
        </w:rPr>
        <w:drawing>
          <wp:anchor distT="0" distB="0" distL="114300" distR="114300" simplePos="0" relativeHeight="251703296" behindDoc="0" locked="0" layoutInCell="1" allowOverlap="1" wp14:anchorId="2457DC65" wp14:editId="5F464C10">
            <wp:simplePos x="0" y="0"/>
            <wp:positionH relativeFrom="column">
              <wp:posOffset>-895350</wp:posOffset>
            </wp:positionH>
            <wp:positionV relativeFrom="paragraph">
              <wp:posOffset>1346200</wp:posOffset>
            </wp:positionV>
            <wp:extent cx="4094480" cy="3990340"/>
            <wp:effectExtent l="0" t="0" r="1270" b="0"/>
            <wp:wrapTopAndBottom/>
            <wp:docPr id="120113029" name="Picture 1" descr="A graph of a service do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3029" name="Picture 1" descr="A graph of a service dog&#10;&#10;Description automatically generated with medium confidence"/>
                    <pic:cNvPicPr/>
                  </pic:nvPicPr>
                  <pic:blipFill rotWithShape="1">
                    <a:blip r:embed="rId55">
                      <a:extLst>
                        <a:ext uri="{28A0092B-C50C-407E-A947-70E740481C1C}">
                          <a14:useLocalDpi xmlns:a14="http://schemas.microsoft.com/office/drawing/2010/main" val="0"/>
                        </a:ext>
                      </a:extLst>
                    </a:blip>
                    <a:srcRect t="3009"/>
                    <a:stretch/>
                  </pic:blipFill>
                  <pic:spPr bwMode="auto">
                    <a:xfrm>
                      <a:off x="0" y="0"/>
                      <a:ext cx="4094480" cy="3990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6148">
        <w:rPr>
          <w:lang w:val="en-US"/>
        </w:rPr>
        <w:br w:type="page"/>
      </w:r>
    </w:p>
    <w:p w14:paraId="65260D7B" w14:textId="58102FC7" w:rsidR="00FF6875" w:rsidRPr="00321E63" w:rsidRDefault="00717969" w:rsidP="00321E63">
      <w:pPr>
        <w:pStyle w:val="Heading5"/>
        <w:numPr>
          <w:ilvl w:val="5"/>
          <w:numId w:val="6"/>
        </w:numPr>
        <w:rPr>
          <w:color w:val="auto"/>
          <w:lang w:val="en-US"/>
        </w:rPr>
      </w:pPr>
      <w:r>
        <w:rPr>
          <w:noProof/>
          <w:lang w:val="en-US"/>
        </w:rPr>
        <w:lastRenderedPageBreak/>
        <mc:AlternateContent>
          <mc:Choice Requires="wps">
            <w:drawing>
              <wp:anchor distT="0" distB="0" distL="114300" distR="114300" simplePos="0" relativeHeight="251807744" behindDoc="0" locked="0" layoutInCell="1" allowOverlap="1" wp14:anchorId="0005B878" wp14:editId="4252601F">
                <wp:simplePos x="0" y="0"/>
                <wp:positionH relativeFrom="column">
                  <wp:posOffset>6315075</wp:posOffset>
                </wp:positionH>
                <wp:positionV relativeFrom="paragraph">
                  <wp:posOffset>3840480</wp:posOffset>
                </wp:positionV>
                <wp:extent cx="3414532" cy="396240"/>
                <wp:effectExtent l="0" t="0" r="14605" b="22860"/>
                <wp:wrapNone/>
                <wp:docPr id="1906519635" name="Text Box 1"/>
                <wp:cNvGraphicFramePr/>
                <a:graphic xmlns:a="http://schemas.openxmlformats.org/drawingml/2006/main">
                  <a:graphicData uri="http://schemas.microsoft.com/office/word/2010/wordprocessingShape">
                    <wps:wsp>
                      <wps:cNvSpPr txBox="1"/>
                      <wps:spPr>
                        <a:xfrm>
                          <a:off x="0" y="0"/>
                          <a:ext cx="3414532" cy="396240"/>
                        </a:xfrm>
                        <a:prstGeom prst="rect">
                          <a:avLst/>
                        </a:prstGeom>
                        <a:solidFill>
                          <a:schemeClr val="bg1"/>
                        </a:solidFill>
                        <a:ln w="6350">
                          <a:solidFill>
                            <a:schemeClr val="bg1"/>
                          </a:solidFill>
                        </a:ln>
                      </wps:spPr>
                      <wps:txbx>
                        <w:txbxContent>
                          <w:p w14:paraId="6E7D6BAA" w14:textId="24C8E1E8" w:rsidR="00717969" w:rsidRPr="0053740B" w:rsidRDefault="00717969" w:rsidP="00717969">
                            <w:pPr>
                              <w:jc w:val="center"/>
                              <w:rPr>
                                <w:sz w:val="18"/>
                                <w:szCs w:val="18"/>
                              </w:rPr>
                            </w:pPr>
                            <w:r w:rsidRPr="0053740B">
                              <w:rPr>
                                <w:sz w:val="18"/>
                                <w:szCs w:val="18"/>
                              </w:rPr>
                              <w:t xml:space="preserve">Response percentage of </w:t>
                            </w:r>
                            <w:r>
                              <w:rPr>
                                <w:sz w:val="18"/>
                                <w:szCs w:val="18"/>
                              </w:rPr>
                              <w:t>h</w:t>
                            </w:r>
                            <w:r w:rsidRPr="00717969">
                              <w:rPr>
                                <w:sz w:val="18"/>
                                <w:szCs w:val="18"/>
                              </w:rPr>
                              <w:t>ow much time health interferes with social activities (</w:t>
                            </w:r>
                            <w:r>
                              <w:rPr>
                                <w:sz w:val="18"/>
                                <w:szCs w:val="18"/>
                              </w:rPr>
                              <w:t>follow-up</w:t>
                            </w:r>
                            <w:r w:rsidRPr="00717969">
                              <w:rPr>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05B878" id="_x0000_s1044" type="#_x0000_t202" style="position:absolute;left:0;text-align:left;margin-left:497.25pt;margin-top:302.4pt;width:268.85pt;height:31.2pt;z-index:251807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" fillcolor="white [3212]" strokecolor="white [3212]" strokeweight=".5pt">
                <v:textbox>
                  <w:txbxContent>
                    <w:p w14:paraId="6E7D6BAA" w14:textId="24C8E1E8" w:rsidR="00717969" w:rsidRPr="0053740B" w:rsidRDefault="00717969" w:rsidP="00717969">
                      <w:pPr>
                        <w:jc w:val="center"/>
                        <w:rPr>
                          <w:sz w:val="18"/>
                          <w:szCs w:val="18"/>
                        </w:rPr>
                      </w:pPr>
                      <w:r w:rsidRPr="0053740B">
                        <w:rPr>
                          <w:sz w:val="18"/>
                          <w:szCs w:val="18"/>
                        </w:rPr>
                        <w:t xml:space="preserve">Response percentage of </w:t>
                      </w:r>
                      <w:r>
                        <w:rPr>
                          <w:sz w:val="18"/>
                          <w:szCs w:val="18"/>
                        </w:rPr>
                        <w:t>h</w:t>
                      </w:r>
                      <w:r w:rsidRPr="00717969">
                        <w:rPr>
                          <w:sz w:val="18"/>
                          <w:szCs w:val="18"/>
                        </w:rPr>
                        <w:t>ow much time health interferes with social activities (</w:t>
                      </w:r>
                      <w:r>
                        <w:rPr>
                          <w:sz w:val="18"/>
                          <w:szCs w:val="18"/>
                        </w:rPr>
                        <w:t>follow-up</w:t>
                      </w:r>
                      <w:r w:rsidRPr="00717969">
                        <w:rPr>
                          <w:sz w:val="18"/>
                          <w:szCs w:val="18"/>
                        </w:rPr>
                        <w:t>)</w:t>
                      </w:r>
                    </w:p>
                  </w:txbxContent>
                </v:textbox>
              </v:shape>
            </w:pict>
          </mc:Fallback>
        </mc:AlternateContent>
      </w:r>
      <w:r>
        <w:rPr>
          <w:noProof/>
          <w:lang w:val="en-US"/>
        </w:rPr>
        <mc:AlternateContent>
          <mc:Choice Requires="wps">
            <w:drawing>
              <wp:anchor distT="0" distB="0" distL="114300" distR="114300" simplePos="0" relativeHeight="251805696" behindDoc="0" locked="0" layoutInCell="1" allowOverlap="1" wp14:anchorId="77E4AEE6" wp14:editId="13373339">
                <wp:simplePos x="0" y="0"/>
                <wp:positionH relativeFrom="column">
                  <wp:posOffset>6271260</wp:posOffset>
                </wp:positionH>
                <wp:positionV relativeFrom="paragraph">
                  <wp:posOffset>190500</wp:posOffset>
                </wp:positionV>
                <wp:extent cx="3414532" cy="396240"/>
                <wp:effectExtent l="0" t="0" r="14605" b="22860"/>
                <wp:wrapNone/>
                <wp:docPr id="618579716" name="Text Box 1"/>
                <wp:cNvGraphicFramePr/>
                <a:graphic xmlns:a="http://schemas.openxmlformats.org/drawingml/2006/main">
                  <a:graphicData uri="http://schemas.microsoft.com/office/word/2010/wordprocessingShape">
                    <wps:wsp>
                      <wps:cNvSpPr txBox="1"/>
                      <wps:spPr>
                        <a:xfrm>
                          <a:off x="0" y="0"/>
                          <a:ext cx="3414532" cy="396240"/>
                        </a:xfrm>
                        <a:prstGeom prst="rect">
                          <a:avLst/>
                        </a:prstGeom>
                        <a:solidFill>
                          <a:schemeClr val="bg1"/>
                        </a:solidFill>
                        <a:ln w="6350">
                          <a:solidFill>
                            <a:schemeClr val="bg1"/>
                          </a:solidFill>
                        </a:ln>
                      </wps:spPr>
                      <wps:txbx>
                        <w:txbxContent>
                          <w:p w14:paraId="35D01854" w14:textId="71B2AD70" w:rsidR="00717969" w:rsidRPr="0053740B" w:rsidRDefault="00717969" w:rsidP="00717969">
                            <w:pPr>
                              <w:jc w:val="center"/>
                              <w:rPr>
                                <w:sz w:val="18"/>
                                <w:szCs w:val="18"/>
                              </w:rPr>
                            </w:pPr>
                            <w:r w:rsidRPr="0053740B">
                              <w:rPr>
                                <w:sz w:val="18"/>
                                <w:szCs w:val="18"/>
                              </w:rPr>
                              <w:t xml:space="preserve">Response percentage of </w:t>
                            </w:r>
                            <w:r>
                              <w:rPr>
                                <w:sz w:val="18"/>
                                <w:szCs w:val="18"/>
                              </w:rPr>
                              <w:t>h</w:t>
                            </w:r>
                            <w:r w:rsidRPr="00717969">
                              <w:rPr>
                                <w:sz w:val="18"/>
                                <w:szCs w:val="18"/>
                              </w:rPr>
                              <w:t>ow much time health interferes with social activities (baseline)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E4AEE6" id="_x0000_s1045" type="#_x0000_t202" style="position:absolute;left:0;text-align:left;margin-left:493.8pt;margin-top:15pt;width:268.85pt;height:31.2pt;z-index:25180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" fillcolor="white [3212]" strokecolor="white [3212]" strokeweight=".5pt">
                <v:textbox>
                  <w:txbxContent>
                    <w:p w14:paraId="35D01854" w14:textId="71B2AD70" w:rsidR="00717969" w:rsidRPr="0053740B" w:rsidRDefault="00717969" w:rsidP="00717969">
                      <w:pPr>
                        <w:jc w:val="center"/>
                        <w:rPr>
                          <w:sz w:val="18"/>
                          <w:szCs w:val="18"/>
                        </w:rPr>
                      </w:pPr>
                      <w:r w:rsidRPr="0053740B">
                        <w:rPr>
                          <w:sz w:val="18"/>
                          <w:szCs w:val="18"/>
                        </w:rPr>
                        <w:t xml:space="preserve">Response percentage of </w:t>
                      </w:r>
                      <w:r>
                        <w:rPr>
                          <w:sz w:val="18"/>
                          <w:szCs w:val="18"/>
                        </w:rPr>
                        <w:t>h</w:t>
                      </w:r>
                      <w:r w:rsidRPr="00717969">
                        <w:rPr>
                          <w:sz w:val="18"/>
                          <w:szCs w:val="18"/>
                        </w:rPr>
                        <w:t>ow much time health interferes with social activities (baseline)</w:t>
                      </w:r>
                    </w:p>
                  </w:txbxContent>
                </v:textbox>
              </v:shape>
            </w:pict>
          </mc:Fallback>
        </mc:AlternateContent>
      </w:r>
      <w:r>
        <w:rPr>
          <w:noProof/>
          <w:lang w:val="en-US"/>
        </w:rPr>
        <mc:AlternateContent>
          <mc:Choice Requires="wps">
            <w:drawing>
              <wp:anchor distT="0" distB="0" distL="114300" distR="114300" simplePos="0" relativeHeight="251803648" behindDoc="0" locked="0" layoutInCell="1" allowOverlap="1" wp14:anchorId="06D960A7" wp14:editId="5EDE7C77">
                <wp:simplePos x="0" y="0"/>
                <wp:positionH relativeFrom="column">
                  <wp:posOffset>3520440</wp:posOffset>
                </wp:positionH>
                <wp:positionV relativeFrom="paragraph">
                  <wp:posOffset>914400</wp:posOffset>
                </wp:positionV>
                <wp:extent cx="2743200" cy="596097"/>
                <wp:effectExtent l="0" t="0" r="19050" b="13970"/>
                <wp:wrapNone/>
                <wp:docPr id="122382667" name="Text Box 1"/>
                <wp:cNvGraphicFramePr/>
                <a:graphic xmlns:a="http://schemas.openxmlformats.org/drawingml/2006/main">
                  <a:graphicData uri="http://schemas.microsoft.com/office/word/2010/wordprocessingShape">
                    <wps:wsp>
                      <wps:cNvSpPr txBox="1"/>
                      <wps:spPr>
                        <a:xfrm>
                          <a:off x="0" y="0"/>
                          <a:ext cx="2743200" cy="596097"/>
                        </a:xfrm>
                        <a:prstGeom prst="rect">
                          <a:avLst/>
                        </a:prstGeom>
                        <a:solidFill>
                          <a:schemeClr val="bg1"/>
                        </a:solidFill>
                        <a:ln w="6350">
                          <a:solidFill>
                            <a:schemeClr val="bg1"/>
                          </a:solidFill>
                        </a:ln>
                      </wps:spPr>
                      <wps:txbx>
                        <w:txbxContent>
                          <w:p w14:paraId="7886AE98" w14:textId="30BBA585" w:rsidR="00717969" w:rsidRDefault="00717969" w:rsidP="00717969">
                            <w:pPr>
                              <w:jc w:val="center"/>
                            </w:pPr>
                            <w:r w:rsidRPr="00717969">
                              <w:t>How much time health interferes with social activities (</w:t>
                            </w:r>
                            <w:r>
                              <w:t>follow-up</w:t>
                            </w:r>
                            <w:r w:rsidRPr="00717969">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6D960A7" id="_x0000_s1046" type="#_x0000_t202" style="position:absolute;left:0;text-align:left;margin-left:277.2pt;margin-top:1in;width:3in;height:46.95pt;z-index:251803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" fillcolor="white [3212]" strokecolor="white [3212]" strokeweight=".5pt">
                <v:textbox>
                  <w:txbxContent>
                    <w:p w14:paraId="7886AE98" w14:textId="30BBA585" w:rsidR="00717969" w:rsidRDefault="00717969" w:rsidP="00717969">
                      <w:pPr>
                        <w:jc w:val="center"/>
                      </w:pPr>
                      <w:r w:rsidRPr="00717969">
                        <w:t>How much time health interferes with social activities (</w:t>
                      </w:r>
                      <w:r>
                        <w:t>follow-up</w:t>
                      </w:r>
                      <w:r w:rsidRPr="00717969">
                        <w:t>)</w:t>
                      </w:r>
                    </w:p>
                  </w:txbxContent>
                </v:textbox>
              </v:shape>
            </w:pict>
          </mc:Fallback>
        </mc:AlternateContent>
      </w:r>
      <w:r>
        <w:rPr>
          <w:noProof/>
          <w:lang w:val="en-US"/>
        </w:rPr>
        <mc:AlternateContent>
          <mc:Choice Requires="wps">
            <w:drawing>
              <wp:anchor distT="0" distB="0" distL="114300" distR="114300" simplePos="0" relativeHeight="251801600" behindDoc="0" locked="0" layoutInCell="1" allowOverlap="1" wp14:anchorId="4B043882" wp14:editId="278BF9A4">
                <wp:simplePos x="0" y="0"/>
                <wp:positionH relativeFrom="column">
                  <wp:posOffset>-815340</wp:posOffset>
                </wp:positionH>
                <wp:positionV relativeFrom="paragraph">
                  <wp:posOffset>974090</wp:posOffset>
                </wp:positionV>
                <wp:extent cx="3276600" cy="596097"/>
                <wp:effectExtent l="0" t="0" r="19050" b="13970"/>
                <wp:wrapNone/>
                <wp:docPr id="2133505608" name="Text Box 1"/>
                <wp:cNvGraphicFramePr/>
                <a:graphic xmlns:a="http://schemas.openxmlformats.org/drawingml/2006/main">
                  <a:graphicData uri="http://schemas.microsoft.com/office/word/2010/wordprocessingShape">
                    <wps:wsp>
                      <wps:cNvSpPr txBox="1"/>
                      <wps:spPr>
                        <a:xfrm>
                          <a:off x="0" y="0"/>
                          <a:ext cx="3276600" cy="596097"/>
                        </a:xfrm>
                        <a:prstGeom prst="rect">
                          <a:avLst/>
                        </a:prstGeom>
                        <a:solidFill>
                          <a:schemeClr val="bg1"/>
                        </a:solidFill>
                        <a:ln w="6350">
                          <a:solidFill>
                            <a:schemeClr val="bg1"/>
                          </a:solidFill>
                        </a:ln>
                      </wps:spPr>
                      <wps:txbx>
                        <w:txbxContent>
                          <w:p w14:paraId="11171A20" w14:textId="4155AB72" w:rsidR="00717969" w:rsidRDefault="00717969" w:rsidP="00717969">
                            <w:pPr>
                              <w:jc w:val="center"/>
                            </w:pPr>
                            <w:r w:rsidRPr="00717969">
                              <w:t>How much time health interferes with social activities (baseline)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B043882" id="_x0000_s1047" type="#_x0000_t202" style="position:absolute;left:0;text-align:left;margin-left:-64.2pt;margin-top:76.7pt;width:258pt;height:46.95pt;z-index:25180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" fillcolor="white [3212]" strokecolor="white [3212]" strokeweight=".5pt">
                <v:textbox>
                  <w:txbxContent>
                    <w:p w14:paraId="11171A20" w14:textId="4155AB72" w:rsidR="00717969" w:rsidRDefault="00717969" w:rsidP="00717969">
                      <w:pPr>
                        <w:jc w:val="center"/>
                      </w:pPr>
                      <w:r w:rsidRPr="00717969">
                        <w:t>How much time health interferes with social activities (baseline)</w:t>
                      </w:r>
                    </w:p>
                  </w:txbxContent>
                </v:textbox>
              </v:shape>
            </w:pict>
          </mc:Fallback>
        </mc:AlternateContent>
      </w:r>
      <w:r w:rsidR="00C5124B" w:rsidRPr="00C5124B">
        <w:rPr>
          <w:noProof/>
          <w:lang w:val="en-US"/>
        </w:rPr>
        <w:drawing>
          <wp:anchor distT="0" distB="0" distL="114300" distR="114300" simplePos="0" relativeHeight="251755520" behindDoc="0" locked="0" layoutInCell="1" allowOverlap="1" wp14:anchorId="5F3DEF9A" wp14:editId="768941AF">
            <wp:simplePos x="0" y="0"/>
            <wp:positionH relativeFrom="column">
              <wp:posOffset>6263005</wp:posOffset>
            </wp:positionH>
            <wp:positionV relativeFrom="paragraph">
              <wp:posOffset>619125</wp:posOffset>
            </wp:positionV>
            <wp:extent cx="3465830" cy="2618740"/>
            <wp:effectExtent l="0" t="0" r="1270" b="0"/>
            <wp:wrapThrough wrapText="bothSides">
              <wp:wrapPolygon edited="0">
                <wp:start x="0" y="0"/>
                <wp:lineTo x="0" y="21370"/>
                <wp:lineTo x="21489" y="21370"/>
                <wp:lineTo x="21489" y="0"/>
                <wp:lineTo x="0" y="0"/>
              </wp:wrapPolygon>
            </wp:wrapThrough>
            <wp:docPr id="1484884402" name="Picture 1" descr="A blue pie char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84402" name="Picture 1" descr="A blue pie chart with text&#10;&#10;Description automatically generated"/>
                    <pic:cNvPicPr/>
                  </pic:nvPicPr>
                  <pic:blipFill rotWithShape="1">
                    <a:blip r:embed="rId56">
                      <a:extLst>
                        <a:ext uri="{28A0092B-C50C-407E-A947-70E740481C1C}">
                          <a14:useLocalDpi xmlns:a14="http://schemas.microsoft.com/office/drawing/2010/main" val="0"/>
                        </a:ext>
                      </a:extLst>
                    </a:blip>
                    <a:srcRect t="4515"/>
                    <a:stretch/>
                  </pic:blipFill>
                  <pic:spPr bwMode="auto">
                    <a:xfrm>
                      <a:off x="0" y="0"/>
                      <a:ext cx="3465830" cy="26187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5124B" w:rsidRPr="00C5124B">
        <w:rPr>
          <w:noProof/>
          <w:lang w:val="en-US"/>
        </w:rPr>
        <w:drawing>
          <wp:anchor distT="0" distB="0" distL="114300" distR="114300" simplePos="0" relativeHeight="251756544" behindDoc="0" locked="0" layoutInCell="1" allowOverlap="1" wp14:anchorId="29820B70" wp14:editId="547179F6">
            <wp:simplePos x="0" y="0"/>
            <wp:positionH relativeFrom="column">
              <wp:posOffset>6291580</wp:posOffset>
            </wp:positionH>
            <wp:positionV relativeFrom="paragraph">
              <wp:posOffset>4333875</wp:posOffset>
            </wp:positionV>
            <wp:extent cx="3477895" cy="2609215"/>
            <wp:effectExtent l="0" t="0" r="8255" b="635"/>
            <wp:wrapThrough wrapText="bothSides">
              <wp:wrapPolygon edited="0">
                <wp:start x="0" y="0"/>
                <wp:lineTo x="0" y="21448"/>
                <wp:lineTo x="21533" y="21448"/>
                <wp:lineTo x="21533" y="0"/>
                <wp:lineTo x="0" y="0"/>
              </wp:wrapPolygon>
            </wp:wrapThrough>
            <wp:docPr id="1531165788" name="Picture 1" descr="A pie chart with numbers and percent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165788" name="Picture 1" descr="A pie chart with numbers and percentages&#10;&#10;Description automatically generated"/>
                    <pic:cNvPicPr/>
                  </pic:nvPicPr>
                  <pic:blipFill rotWithShape="1">
                    <a:blip r:embed="rId57">
                      <a:extLst>
                        <a:ext uri="{28A0092B-C50C-407E-A947-70E740481C1C}">
                          <a14:useLocalDpi xmlns:a14="http://schemas.microsoft.com/office/drawing/2010/main" val="0"/>
                        </a:ext>
                      </a:extLst>
                    </a:blip>
                    <a:srcRect t="4862"/>
                    <a:stretch/>
                  </pic:blipFill>
                  <pic:spPr bwMode="auto">
                    <a:xfrm>
                      <a:off x="0" y="0"/>
                      <a:ext cx="3477895" cy="26092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5124B" w:rsidRPr="00321E63">
        <w:rPr>
          <w:noProof/>
          <w:lang w:val="en-US"/>
        </w:rPr>
        <w:drawing>
          <wp:anchor distT="0" distB="0" distL="114300" distR="114300" simplePos="0" relativeHeight="251705344" behindDoc="0" locked="0" layoutInCell="1" allowOverlap="1" wp14:anchorId="10D2E1E4" wp14:editId="5FE78DAE">
            <wp:simplePos x="0" y="0"/>
            <wp:positionH relativeFrom="column">
              <wp:posOffset>-904875</wp:posOffset>
            </wp:positionH>
            <wp:positionV relativeFrom="paragraph">
              <wp:posOffset>1571625</wp:posOffset>
            </wp:positionV>
            <wp:extent cx="4089400" cy="3981450"/>
            <wp:effectExtent l="0" t="0" r="6350" b="0"/>
            <wp:wrapTopAndBottom/>
            <wp:docPr id="1674530742" name="Picture 1" descr="A graph with pink and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530742" name="Picture 1" descr="A graph with pink and green squares&#10;&#10;Description automatically generated"/>
                    <pic:cNvPicPr/>
                  </pic:nvPicPr>
                  <pic:blipFill rotWithShape="1">
                    <a:blip r:embed="rId58">
                      <a:extLst>
                        <a:ext uri="{28A0092B-C50C-407E-A947-70E740481C1C}">
                          <a14:useLocalDpi xmlns:a14="http://schemas.microsoft.com/office/drawing/2010/main" val="0"/>
                        </a:ext>
                      </a:extLst>
                    </a:blip>
                    <a:srcRect t="3241"/>
                    <a:stretch/>
                  </pic:blipFill>
                  <pic:spPr bwMode="auto">
                    <a:xfrm>
                      <a:off x="0" y="0"/>
                      <a:ext cx="4089400" cy="3981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B4E10" w:rsidRPr="00321E63">
        <w:rPr>
          <w:noProof/>
          <w:lang w:val="en-US"/>
        </w:rPr>
        <w:drawing>
          <wp:anchor distT="0" distB="0" distL="114300" distR="114300" simplePos="0" relativeHeight="251706368" behindDoc="0" locked="0" layoutInCell="1" allowOverlap="1" wp14:anchorId="0A1874CC" wp14:editId="35DC9EBB">
            <wp:simplePos x="0" y="0"/>
            <wp:positionH relativeFrom="column">
              <wp:posOffset>3181350</wp:posOffset>
            </wp:positionH>
            <wp:positionV relativeFrom="paragraph">
              <wp:posOffset>1571625</wp:posOffset>
            </wp:positionV>
            <wp:extent cx="3086100" cy="3980815"/>
            <wp:effectExtent l="0" t="0" r="0" b="635"/>
            <wp:wrapThrough wrapText="bothSides">
              <wp:wrapPolygon edited="0">
                <wp:start x="0" y="0"/>
                <wp:lineTo x="0" y="21500"/>
                <wp:lineTo x="21467" y="21500"/>
                <wp:lineTo x="21467" y="0"/>
                <wp:lineTo x="0" y="0"/>
              </wp:wrapPolygon>
            </wp:wrapThrough>
            <wp:docPr id="901410734" name="Picture 1" descr="A graph of a service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410734" name="Picture 1" descr="A graph of a service dog&#10;&#10;Description automatically generated"/>
                    <pic:cNvPicPr/>
                  </pic:nvPicPr>
                  <pic:blipFill rotWithShape="1">
                    <a:blip r:embed="rId59">
                      <a:extLst>
                        <a:ext uri="{28A0092B-C50C-407E-A947-70E740481C1C}">
                          <a14:useLocalDpi xmlns:a14="http://schemas.microsoft.com/office/drawing/2010/main" val="0"/>
                        </a:ext>
                      </a:extLst>
                    </a:blip>
                    <a:srcRect t="3241" r="15829"/>
                    <a:stretch/>
                  </pic:blipFill>
                  <pic:spPr bwMode="auto">
                    <a:xfrm>
                      <a:off x="0" y="0"/>
                      <a:ext cx="3086100" cy="3980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6875" w:rsidRPr="00FF6875">
        <w:rPr>
          <w:color w:val="auto"/>
          <w:lang w:val="en-US"/>
        </w:rPr>
        <w:t>Social functioning</w:t>
      </w:r>
      <w:r w:rsidR="00321E63" w:rsidRPr="00321E63">
        <w:rPr>
          <w:lang w:val="en-US"/>
        </w:rPr>
        <w:br w:type="page"/>
      </w:r>
    </w:p>
    <w:p w14:paraId="342FA5C5" w14:textId="05FEADA2" w:rsidR="00FF6875" w:rsidRPr="00321E63" w:rsidRDefault="004E398C" w:rsidP="00321E63">
      <w:pPr>
        <w:pStyle w:val="Heading5"/>
        <w:numPr>
          <w:ilvl w:val="5"/>
          <w:numId w:val="6"/>
        </w:numPr>
        <w:rPr>
          <w:color w:val="auto"/>
          <w:lang w:val="en-US"/>
        </w:rPr>
      </w:pPr>
      <w:r w:rsidRPr="004E398C">
        <w:rPr>
          <w:noProof/>
          <w:lang w:val="en-US"/>
        </w:rPr>
        <w:lastRenderedPageBreak/>
        <w:drawing>
          <wp:anchor distT="0" distB="0" distL="114300" distR="114300" simplePos="0" relativeHeight="251760640" behindDoc="0" locked="0" layoutInCell="1" allowOverlap="1" wp14:anchorId="17411952" wp14:editId="26600853">
            <wp:simplePos x="0" y="0"/>
            <wp:positionH relativeFrom="column">
              <wp:posOffset>6307455</wp:posOffset>
            </wp:positionH>
            <wp:positionV relativeFrom="paragraph">
              <wp:posOffset>4210050</wp:posOffset>
            </wp:positionV>
            <wp:extent cx="3470726" cy="2743200"/>
            <wp:effectExtent l="0" t="0" r="0" b="0"/>
            <wp:wrapThrough wrapText="bothSides">
              <wp:wrapPolygon edited="0">
                <wp:start x="0" y="0"/>
                <wp:lineTo x="0" y="21450"/>
                <wp:lineTo x="21462" y="21450"/>
                <wp:lineTo x="21462" y="0"/>
                <wp:lineTo x="0" y="0"/>
              </wp:wrapPolygon>
            </wp:wrapThrough>
            <wp:docPr id="1215237052" name="Picture 1" descr="A pie chart with numbers and percent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37052" name="Picture 1" descr="A pie chart with numbers and percentages&#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470726" cy="2743200"/>
                    </a:xfrm>
                    <a:prstGeom prst="rect">
                      <a:avLst/>
                    </a:prstGeom>
                  </pic:spPr>
                </pic:pic>
              </a:graphicData>
            </a:graphic>
          </wp:anchor>
        </w:drawing>
      </w:r>
      <w:r w:rsidRPr="004E398C">
        <w:rPr>
          <w:noProof/>
          <w:lang w:val="en-US"/>
        </w:rPr>
        <w:drawing>
          <wp:anchor distT="0" distB="0" distL="114300" distR="114300" simplePos="0" relativeHeight="251759616" behindDoc="0" locked="0" layoutInCell="1" allowOverlap="1" wp14:anchorId="63E66E01" wp14:editId="18A73E4F">
            <wp:simplePos x="0" y="0"/>
            <wp:positionH relativeFrom="column">
              <wp:posOffset>6272530</wp:posOffset>
            </wp:positionH>
            <wp:positionV relativeFrom="paragraph">
              <wp:posOffset>571500</wp:posOffset>
            </wp:positionV>
            <wp:extent cx="3497580" cy="2743200"/>
            <wp:effectExtent l="0" t="0" r="7620" b="0"/>
            <wp:wrapThrough wrapText="bothSides">
              <wp:wrapPolygon edited="0">
                <wp:start x="0" y="0"/>
                <wp:lineTo x="0" y="21450"/>
                <wp:lineTo x="21529" y="21450"/>
                <wp:lineTo x="21529" y="0"/>
                <wp:lineTo x="0" y="0"/>
              </wp:wrapPolygon>
            </wp:wrapThrough>
            <wp:docPr id="1971180443" name="Picture 1" descr="A blue pie chart with numbers and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180443" name="Picture 1" descr="A blue pie chart with numbers and a white background&#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3497580" cy="2743200"/>
                    </a:xfrm>
                    <a:prstGeom prst="rect">
                      <a:avLst/>
                    </a:prstGeom>
                  </pic:spPr>
                </pic:pic>
              </a:graphicData>
            </a:graphic>
          </wp:anchor>
        </w:drawing>
      </w:r>
      <w:r w:rsidR="007B4E10" w:rsidRPr="00321E63">
        <w:rPr>
          <w:noProof/>
          <w:lang w:val="en-US"/>
        </w:rPr>
        <w:drawing>
          <wp:anchor distT="0" distB="0" distL="114300" distR="114300" simplePos="0" relativeHeight="251708416" behindDoc="0" locked="0" layoutInCell="1" allowOverlap="1" wp14:anchorId="09A526E8" wp14:editId="2A7639C2">
            <wp:simplePos x="0" y="0"/>
            <wp:positionH relativeFrom="column">
              <wp:posOffset>3242945</wp:posOffset>
            </wp:positionH>
            <wp:positionV relativeFrom="paragraph">
              <wp:posOffset>1418590</wp:posOffset>
            </wp:positionV>
            <wp:extent cx="3051407" cy="4114800"/>
            <wp:effectExtent l="0" t="0" r="0" b="0"/>
            <wp:wrapThrough wrapText="bothSides">
              <wp:wrapPolygon edited="0">
                <wp:start x="0" y="0"/>
                <wp:lineTo x="0" y="21500"/>
                <wp:lineTo x="21443" y="21500"/>
                <wp:lineTo x="21443" y="0"/>
                <wp:lineTo x="0" y="0"/>
              </wp:wrapPolygon>
            </wp:wrapThrough>
            <wp:docPr id="1345305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05118" name=""/>
                    <pic:cNvPicPr/>
                  </pic:nvPicPr>
                  <pic:blipFill>
                    <a:blip r:embed="rId62">
                      <a:extLst>
                        <a:ext uri="{28A0092B-C50C-407E-A947-70E740481C1C}">
                          <a14:useLocalDpi xmlns:a14="http://schemas.microsoft.com/office/drawing/2010/main" val="0"/>
                        </a:ext>
                      </a:extLst>
                    </a:blip>
                    <a:stretch>
                      <a:fillRect/>
                    </a:stretch>
                  </pic:blipFill>
                  <pic:spPr>
                    <a:xfrm>
                      <a:off x="0" y="0"/>
                      <a:ext cx="3051407" cy="4114800"/>
                    </a:xfrm>
                    <a:prstGeom prst="rect">
                      <a:avLst/>
                    </a:prstGeom>
                  </pic:spPr>
                </pic:pic>
              </a:graphicData>
            </a:graphic>
          </wp:anchor>
        </w:drawing>
      </w:r>
      <w:r w:rsidR="007B4E10" w:rsidRPr="00321E63">
        <w:rPr>
          <w:noProof/>
          <w:lang w:val="en-US"/>
        </w:rPr>
        <w:drawing>
          <wp:anchor distT="0" distB="0" distL="114300" distR="114300" simplePos="0" relativeHeight="251707392" behindDoc="0" locked="0" layoutInCell="1" allowOverlap="1" wp14:anchorId="7590F34A" wp14:editId="0DAA3B30">
            <wp:simplePos x="0" y="0"/>
            <wp:positionH relativeFrom="column">
              <wp:posOffset>-892991</wp:posOffset>
            </wp:positionH>
            <wp:positionV relativeFrom="paragraph">
              <wp:posOffset>1414145</wp:posOffset>
            </wp:positionV>
            <wp:extent cx="4055110" cy="4114800"/>
            <wp:effectExtent l="0" t="0" r="2540" b="0"/>
            <wp:wrapTopAndBottom/>
            <wp:docPr id="1955379546" name="Picture 1" descr="A graph of a number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79546" name="Picture 1" descr="A graph of a number of different colored bars&#10;&#10;Description automatically generated with medium confidence"/>
                    <pic:cNvPicPr/>
                  </pic:nvPicPr>
                  <pic:blipFill>
                    <a:blip r:embed="rId63">
                      <a:extLst>
                        <a:ext uri="{28A0092B-C50C-407E-A947-70E740481C1C}">
                          <a14:useLocalDpi xmlns:a14="http://schemas.microsoft.com/office/drawing/2010/main" val="0"/>
                        </a:ext>
                      </a:extLst>
                    </a:blip>
                    <a:stretch>
                      <a:fillRect/>
                    </a:stretch>
                  </pic:blipFill>
                  <pic:spPr>
                    <a:xfrm>
                      <a:off x="0" y="0"/>
                      <a:ext cx="4055110" cy="4114800"/>
                    </a:xfrm>
                    <a:prstGeom prst="rect">
                      <a:avLst/>
                    </a:prstGeom>
                  </pic:spPr>
                </pic:pic>
              </a:graphicData>
            </a:graphic>
          </wp:anchor>
        </w:drawing>
      </w:r>
      <w:r w:rsidR="00FF6875" w:rsidRPr="00FF6875">
        <w:rPr>
          <w:color w:val="auto"/>
          <w:lang w:val="en-US"/>
        </w:rPr>
        <w:t>Vitality</w:t>
      </w:r>
      <w:r w:rsidR="00321E63" w:rsidRPr="00321E63">
        <w:rPr>
          <w:lang w:val="en-US"/>
        </w:rPr>
        <w:br w:type="page"/>
      </w:r>
    </w:p>
    <w:p w14:paraId="23949CF2" w14:textId="0FE162ED" w:rsidR="00321E63" w:rsidRPr="00F036D9" w:rsidRDefault="004E398C" w:rsidP="00F036D9">
      <w:pPr>
        <w:pStyle w:val="Heading5"/>
        <w:numPr>
          <w:ilvl w:val="5"/>
          <w:numId w:val="6"/>
        </w:numPr>
        <w:rPr>
          <w:color w:val="auto"/>
          <w:lang w:val="en-US"/>
        </w:rPr>
      </w:pPr>
      <w:r w:rsidRPr="004E398C">
        <w:rPr>
          <w:noProof/>
          <w:lang w:val="en-US"/>
        </w:rPr>
        <w:lastRenderedPageBreak/>
        <w:drawing>
          <wp:anchor distT="0" distB="0" distL="114300" distR="114300" simplePos="0" relativeHeight="251762688" behindDoc="0" locked="0" layoutInCell="1" allowOverlap="1" wp14:anchorId="5CDB5959" wp14:editId="1BB81D26">
            <wp:simplePos x="0" y="0"/>
            <wp:positionH relativeFrom="column">
              <wp:posOffset>6296025</wp:posOffset>
            </wp:positionH>
            <wp:positionV relativeFrom="paragraph">
              <wp:posOffset>3867150</wp:posOffset>
            </wp:positionV>
            <wp:extent cx="3453607" cy="2743200"/>
            <wp:effectExtent l="0" t="0" r="0" b="0"/>
            <wp:wrapThrough wrapText="bothSides">
              <wp:wrapPolygon edited="0">
                <wp:start x="0" y="0"/>
                <wp:lineTo x="0" y="21450"/>
                <wp:lineTo x="21449" y="21450"/>
                <wp:lineTo x="21449" y="0"/>
                <wp:lineTo x="0" y="0"/>
              </wp:wrapPolygon>
            </wp:wrapThrough>
            <wp:docPr id="1618192023" name="Picture 1" descr="A pie chart with numbers and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192023" name="Picture 1" descr="A pie chart with numbers and a diagram&#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3453607" cy="2743200"/>
                    </a:xfrm>
                    <a:prstGeom prst="rect">
                      <a:avLst/>
                    </a:prstGeom>
                  </pic:spPr>
                </pic:pic>
              </a:graphicData>
            </a:graphic>
            <wp14:sizeRelH relativeFrom="margin">
              <wp14:pctWidth>0</wp14:pctWidth>
            </wp14:sizeRelH>
            <wp14:sizeRelV relativeFrom="margin">
              <wp14:pctHeight>0</wp14:pctHeight>
            </wp14:sizeRelV>
          </wp:anchor>
        </w:drawing>
      </w:r>
      <w:r w:rsidRPr="004E398C">
        <w:rPr>
          <w:noProof/>
          <w:lang w:val="en-US"/>
        </w:rPr>
        <w:drawing>
          <wp:anchor distT="0" distB="0" distL="114300" distR="114300" simplePos="0" relativeHeight="251761664" behindDoc="0" locked="0" layoutInCell="1" allowOverlap="1" wp14:anchorId="7421A323" wp14:editId="569C3C45">
            <wp:simplePos x="0" y="0"/>
            <wp:positionH relativeFrom="column">
              <wp:posOffset>6291580</wp:posOffset>
            </wp:positionH>
            <wp:positionV relativeFrom="paragraph">
              <wp:posOffset>295275</wp:posOffset>
            </wp:positionV>
            <wp:extent cx="3481589" cy="2743200"/>
            <wp:effectExtent l="0" t="0" r="5080" b="0"/>
            <wp:wrapThrough wrapText="bothSides">
              <wp:wrapPolygon edited="0">
                <wp:start x="0" y="0"/>
                <wp:lineTo x="0" y="21450"/>
                <wp:lineTo x="21513" y="21450"/>
                <wp:lineTo x="21513" y="0"/>
                <wp:lineTo x="0" y="0"/>
              </wp:wrapPolygon>
            </wp:wrapThrough>
            <wp:docPr id="1600140959" name="Picture 1" descr="A blue pie chart with numbers and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40959" name="Picture 1" descr="A blue pie chart with numbers and a white background&#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481589" cy="2743200"/>
                    </a:xfrm>
                    <a:prstGeom prst="rect">
                      <a:avLst/>
                    </a:prstGeom>
                  </pic:spPr>
                </pic:pic>
              </a:graphicData>
            </a:graphic>
          </wp:anchor>
        </w:drawing>
      </w:r>
      <w:r w:rsidR="00FF6875" w:rsidRPr="00FF6875">
        <w:rPr>
          <w:color w:val="auto"/>
          <w:lang w:val="en-US"/>
        </w:rPr>
        <w:t>Pain</w:t>
      </w:r>
      <w:r w:rsidR="007B4E10" w:rsidRPr="007B4E10">
        <w:rPr>
          <w:noProof/>
          <w:lang w:val="en-US"/>
        </w:rPr>
        <w:drawing>
          <wp:anchor distT="0" distB="0" distL="114300" distR="114300" simplePos="0" relativeHeight="251714560" behindDoc="0" locked="0" layoutInCell="1" allowOverlap="1" wp14:anchorId="56BFF160" wp14:editId="01A10610">
            <wp:simplePos x="0" y="0"/>
            <wp:positionH relativeFrom="column">
              <wp:posOffset>3254375</wp:posOffset>
            </wp:positionH>
            <wp:positionV relativeFrom="paragraph">
              <wp:posOffset>1473563</wp:posOffset>
            </wp:positionV>
            <wp:extent cx="3148079" cy="4114800"/>
            <wp:effectExtent l="0" t="0" r="0" b="0"/>
            <wp:wrapThrough wrapText="bothSides">
              <wp:wrapPolygon edited="0">
                <wp:start x="0" y="0"/>
                <wp:lineTo x="0" y="21500"/>
                <wp:lineTo x="21439" y="21500"/>
                <wp:lineTo x="21439" y="0"/>
                <wp:lineTo x="0" y="0"/>
              </wp:wrapPolygon>
            </wp:wrapThrough>
            <wp:docPr id="1100617238" name="Picture 1" descr="A graph of a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17238" name="Picture 1" descr="A graph of a chart&#10;&#10;Description automatically generated with medium confidence"/>
                    <pic:cNvPicPr/>
                  </pic:nvPicPr>
                  <pic:blipFill>
                    <a:blip r:embed="rId66">
                      <a:extLst>
                        <a:ext uri="{28A0092B-C50C-407E-A947-70E740481C1C}">
                          <a14:useLocalDpi xmlns:a14="http://schemas.microsoft.com/office/drawing/2010/main" val="0"/>
                        </a:ext>
                      </a:extLst>
                    </a:blip>
                    <a:stretch>
                      <a:fillRect/>
                    </a:stretch>
                  </pic:blipFill>
                  <pic:spPr>
                    <a:xfrm>
                      <a:off x="0" y="0"/>
                      <a:ext cx="3148079" cy="4114800"/>
                    </a:xfrm>
                    <a:prstGeom prst="rect">
                      <a:avLst/>
                    </a:prstGeom>
                  </pic:spPr>
                </pic:pic>
              </a:graphicData>
            </a:graphic>
          </wp:anchor>
        </w:drawing>
      </w:r>
      <w:r w:rsidR="007B4E10" w:rsidRPr="007B4E10">
        <w:rPr>
          <w:noProof/>
          <w:lang w:val="en-US"/>
        </w:rPr>
        <w:drawing>
          <wp:anchor distT="0" distB="0" distL="114300" distR="114300" simplePos="0" relativeHeight="251713536" behindDoc="0" locked="0" layoutInCell="1" allowOverlap="1" wp14:anchorId="32BFC795" wp14:editId="7ADC7681">
            <wp:simplePos x="0" y="0"/>
            <wp:positionH relativeFrom="column">
              <wp:posOffset>-914491</wp:posOffset>
            </wp:positionH>
            <wp:positionV relativeFrom="paragraph">
              <wp:posOffset>1468936</wp:posOffset>
            </wp:positionV>
            <wp:extent cx="4085175" cy="4114800"/>
            <wp:effectExtent l="0" t="0" r="0" b="0"/>
            <wp:wrapTopAndBottom/>
            <wp:docPr id="573010332" name="Picture 1" descr="A graph of a service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010332" name="Picture 1" descr="A graph of a service dog&#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085175" cy="4114800"/>
                    </a:xfrm>
                    <a:prstGeom prst="rect">
                      <a:avLst/>
                    </a:prstGeom>
                  </pic:spPr>
                </pic:pic>
              </a:graphicData>
            </a:graphic>
          </wp:anchor>
        </w:drawing>
      </w:r>
      <w:r w:rsidR="007B4E10" w:rsidRPr="00F036D9">
        <w:rPr>
          <w:lang w:val="en-US"/>
        </w:rPr>
        <w:br w:type="page"/>
      </w:r>
    </w:p>
    <w:p w14:paraId="6887D83A" w14:textId="3529DBFA" w:rsidR="00321E63" w:rsidRDefault="004E398C" w:rsidP="00321E63">
      <w:pPr>
        <w:pStyle w:val="Heading5"/>
        <w:numPr>
          <w:ilvl w:val="5"/>
          <w:numId w:val="6"/>
        </w:numPr>
        <w:rPr>
          <w:color w:val="auto"/>
          <w:lang w:val="en-US"/>
        </w:rPr>
      </w:pPr>
      <w:r w:rsidRPr="004E398C">
        <w:rPr>
          <w:noProof/>
          <w:lang w:val="en-US"/>
        </w:rPr>
        <w:lastRenderedPageBreak/>
        <w:drawing>
          <wp:anchor distT="0" distB="0" distL="114300" distR="114300" simplePos="0" relativeHeight="251763712" behindDoc="0" locked="0" layoutInCell="1" allowOverlap="1" wp14:anchorId="06E79A9D" wp14:editId="7F1279F7">
            <wp:simplePos x="0" y="0"/>
            <wp:positionH relativeFrom="column">
              <wp:posOffset>6327775</wp:posOffset>
            </wp:positionH>
            <wp:positionV relativeFrom="paragraph">
              <wp:posOffset>228600</wp:posOffset>
            </wp:positionV>
            <wp:extent cx="3450167" cy="2743200"/>
            <wp:effectExtent l="0" t="0" r="0" b="0"/>
            <wp:wrapThrough wrapText="bothSides">
              <wp:wrapPolygon edited="0">
                <wp:start x="0" y="0"/>
                <wp:lineTo x="0" y="21450"/>
                <wp:lineTo x="21469" y="21450"/>
                <wp:lineTo x="21469" y="0"/>
                <wp:lineTo x="0" y="0"/>
              </wp:wrapPolygon>
            </wp:wrapThrough>
            <wp:docPr id="1809515397" name="Picture 1" descr="A blue pie chart with numbers and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515397" name="Picture 1" descr="A blue pie chart with numbers and a white background&#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3450167" cy="2743200"/>
                    </a:xfrm>
                    <a:prstGeom prst="rect">
                      <a:avLst/>
                    </a:prstGeom>
                  </pic:spPr>
                </pic:pic>
              </a:graphicData>
            </a:graphic>
          </wp:anchor>
        </w:drawing>
      </w:r>
      <w:r w:rsidR="00321E63">
        <w:rPr>
          <w:color w:val="auto"/>
          <w:lang w:val="en-US"/>
        </w:rPr>
        <w:t>Mental Health</w:t>
      </w:r>
    </w:p>
    <w:p w14:paraId="04C3E202" w14:textId="31CFCF95" w:rsidR="00321E63" w:rsidRDefault="00321E63" w:rsidP="007B4E10">
      <w:pPr>
        <w:pStyle w:val="Heading6"/>
        <w:ind w:firstLine="2160"/>
        <w:rPr>
          <w:lang w:val="en-US"/>
        </w:rPr>
      </w:pPr>
      <w:r>
        <w:rPr>
          <w:lang w:val="en-US"/>
        </w:rPr>
        <w:t>Feeling calm and peaceful</w:t>
      </w:r>
    </w:p>
    <w:p w14:paraId="4221DE1A" w14:textId="01F8194B" w:rsidR="007B4E10" w:rsidRPr="007B4E10" w:rsidRDefault="007B4E10" w:rsidP="007B4E10">
      <w:pPr>
        <w:rPr>
          <w:lang w:val="en-US"/>
        </w:rPr>
      </w:pPr>
    </w:p>
    <w:p w14:paraId="75EF8CDF" w14:textId="53F44696" w:rsidR="007B4E10" w:rsidRDefault="004E398C">
      <w:pPr>
        <w:rPr>
          <w:rFonts w:eastAsiaTheme="majorEastAsia" w:cstheme="majorBidi"/>
          <w:i/>
          <w:iCs/>
          <w:color w:val="595959" w:themeColor="text1" w:themeTint="A6"/>
          <w:lang w:val="en-US"/>
        </w:rPr>
      </w:pPr>
      <w:r w:rsidRPr="004E398C">
        <w:rPr>
          <w:noProof/>
          <w:lang w:val="en-US"/>
        </w:rPr>
        <w:drawing>
          <wp:anchor distT="0" distB="0" distL="114300" distR="114300" simplePos="0" relativeHeight="251764736" behindDoc="0" locked="0" layoutInCell="1" allowOverlap="1" wp14:anchorId="188DD248" wp14:editId="54A3D21F">
            <wp:simplePos x="0" y="0"/>
            <wp:positionH relativeFrom="column">
              <wp:posOffset>6291489</wp:posOffset>
            </wp:positionH>
            <wp:positionV relativeFrom="paragraph">
              <wp:posOffset>3025140</wp:posOffset>
            </wp:positionV>
            <wp:extent cx="3487046" cy="2743200"/>
            <wp:effectExtent l="0" t="0" r="0" b="0"/>
            <wp:wrapThrough wrapText="bothSides">
              <wp:wrapPolygon edited="0">
                <wp:start x="0" y="0"/>
                <wp:lineTo x="0" y="21450"/>
                <wp:lineTo x="21478" y="21450"/>
                <wp:lineTo x="21478" y="0"/>
                <wp:lineTo x="0" y="0"/>
              </wp:wrapPolygon>
            </wp:wrapThrough>
            <wp:docPr id="147964804" name="Picture 1" descr="A pie chart with numbers and percent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4804" name="Picture 1" descr="A pie chart with numbers and percentages&#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3487046" cy="2743200"/>
                    </a:xfrm>
                    <a:prstGeom prst="rect">
                      <a:avLst/>
                    </a:prstGeom>
                  </pic:spPr>
                </pic:pic>
              </a:graphicData>
            </a:graphic>
          </wp:anchor>
        </w:drawing>
      </w:r>
      <w:r w:rsidR="007B4E10" w:rsidRPr="007B4E10">
        <w:rPr>
          <w:noProof/>
          <w:lang w:val="en-US"/>
        </w:rPr>
        <w:drawing>
          <wp:anchor distT="0" distB="0" distL="114300" distR="114300" simplePos="0" relativeHeight="251710464" behindDoc="0" locked="0" layoutInCell="1" allowOverlap="1" wp14:anchorId="4E9F9C10" wp14:editId="27B54683">
            <wp:simplePos x="0" y="0"/>
            <wp:positionH relativeFrom="column">
              <wp:posOffset>3233057</wp:posOffset>
            </wp:positionH>
            <wp:positionV relativeFrom="paragraph">
              <wp:posOffset>663484</wp:posOffset>
            </wp:positionV>
            <wp:extent cx="3127420" cy="4114800"/>
            <wp:effectExtent l="0" t="0" r="0" b="0"/>
            <wp:wrapTopAndBottom/>
            <wp:docPr id="1525644994" name="Picture 1" descr="A graph of a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644994" name="Picture 1" descr="A graph of a chart&#10;&#10;Description automatically generated with medium confidence"/>
                    <pic:cNvPicPr/>
                  </pic:nvPicPr>
                  <pic:blipFill>
                    <a:blip r:embed="rId70">
                      <a:extLst>
                        <a:ext uri="{28A0092B-C50C-407E-A947-70E740481C1C}">
                          <a14:useLocalDpi xmlns:a14="http://schemas.microsoft.com/office/drawing/2010/main" val="0"/>
                        </a:ext>
                      </a:extLst>
                    </a:blip>
                    <a:stretch>
                      <a:fillRect/>
                    </a:stretch>
                  </pic:blipFill>
                  <pic:spPr>
                    <a:xfrm>
                      <a:off x="0" y="0"/>
                      <a:ext cx="3127420" cy="4114800"/>
                    </a:xfrm>
                    <a:prstGeom prst="rect">
                      <a:avLst/>
                    </a:prstGeom>
                  </pic:spPr>
                </pic:pic>
              </a:graphicData>
            </a:graphic>
          </wp:anchor>
        </w:drawing>
      </w:r>
      <w:r w:rsidR="007B4E10" w:rsidRPr="007B4E10">
        <w:rPr>
          <w:noProof/>
          <w:lang w:val="en-US"/>
        </w:rPr>
        <w:drawing>
          <wp:anchor distT="0" distB="0" distL="114300" distR="114300" simplePos="0" relativeHeight="251709440" behindDoc="0" locked="0" layoutInCell="1" allowOverlap="1" wp14:anchorId="25EEACB8" wp14:editId="6218069A">
            <wp:simplePos x="0" y="0"/>
            <wp:positionH relativeFrom="column">
              <wp:posOffset>-892629</wp:posOffset>
            </wp:positionH>
            <wp:positionV relativeFrom="paragraph">
              <wp:posOffset>669925</wp:posOffset>
            </wp:positionV>
            <wp:extent cx="4070362" cy="4114800"/>
            <wp:effectExtent l="0" t="0" r="6350" b="0"/>
            <wp:wrapTopAndBottom/>
            <wp:docPr id="90161904" name="Picture 1" descr="A chart with pink and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61904" name="Picture 1" descr="A chart with pink and green squares&#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4070362" cy="4114800"/>
                    </a:xfrm>
                    <a:prstGeom prst="rect">
                      <a:avLst/>
                    </a:prstGeom>
                  </pic:spPr>
                </pic:pic>
              </a:graphicData>
            </a:graphic>
          </wp:anchor>
        </w:drawing>
      </w:r>
      <w:r w:rsidR="007B4E10">
        <w:rPr>
          <w:lang w:val="en-US"/>
        </w:rPr>
        <w:br w:type="page"/>
      </w:r>
    </w:p>
    <w:p w14:paraId="050E8D63" w14:textId="05C54826" w:rsidR="00321E63" w:rsidRPr="00321E63" w:rsidRDefault="00321E63" w:rsidP="007B4E10">
      <w:pPr>
        <w:pStyle w:val="Heading6"/>
        <w:ind w:firstLine="2160"/>
        <w:rPr>
          <w:lang w:val="en-US"/>
        </w:rPr>
      </w:pPr>
      <w:r>
        <w:rPr>
          <w:lang w:val="en-US"/>
        </w:rPr>
        <w:lastRenderedPageBreak/>
        <w:t>Feeling blue and down</w:t>
      </w:r>
    </w:p>
    <w:p w14:paraId="3BD153C7" w14:textId="41E4E875" w:rsidR="00321E63" w:rsidRPr="00321E63" w:rsidRDefault="004E398C" w:rsidP="00321E63">
      <w:pPr>
        <w:rPr>
          <w:lang w:val="en-US"/>
        </w:rPr>
      </w:pPr>
      <w:r w:rsidRPr="004E398C">
        <w:rPr>
          <w:noProof/>
          <w:lang w:val="en-US"/>
        </w:rPr>
        <w:drawing>
          <wp:anchor distT="0" distB="0" distL="114300" distR="114300" simplePos="0" relativeHeight="251765760" behindDoc="0" locked="0" layoutInCell="1" allowOverlap="1" wp14:anchorId="68CB31EE" wp14:editId="1C434F31">
            <wp:simplePos x="0" y="0"/>
            <wp:positionH relativeFrom="column">
              <wp:posOffset>6306547</wp:posOffset>
            </wp:positionH>
            <wp:positionV relativeFrom="paragraph">
              <wp:posOffset>154305</wp:posOffset>
            </wp:positionV>
            <wp:extent cx="3471863" cy="2743200"/>
            <wp:effectExtent l="0" t="0" r="0" b="0"/>
            <wp:wrapThrough wrapText="bothSides">
              <wp:wrapPolygon edited="0">
                <wp:start x="0" y="0"/>
                <wp:lineTo x="0" y="21450"/>
                <wp:lineTo x="21454" y="21450"/>
                <wp:lineTo x="21454" y="0"/>
                <wp:lineTo x="0" y="0"/>
              </wp:wrapPolygon>
            </wp:wrapThrough>
            <wp:docPr id="473639496" name="Picture 1" descr="A blue pie chart with numbers and percent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39496" name="Picture 1" descr="A blue pie chart with numbers and percentages&#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471863" cy="2743200"/>
                    </a:xfrm>
                    <a:prstGeom prst="rect">
                      <a:avLst/>
                    </a:prstGeom>
                  </pic:spPr>
                </pic:pic>
              </a:graphicData>
            </a:graphic>
          </wp:anchor>
        </w:drawing>
      </w:r>
    </w:p>
    <w:p w14:paraId="336EE049" w14:textId="7968BB43" w:rsidR="00321E63" w:rsidRDefault="00321E63" w:rsidP="00321E63">
      <w:pPr>
        <w:rPr>
          <w:lang w:val="en-US"/>
        </w:rPr>
      </w:pPr>
    </w:p>
    <w:p w14:paraId="56C46D21" w14:textId="42CD94B1" w:rsidR="00321E63" w:rsidRPr="00321E63" w:rsidRDefault="00321E63" w:rsidP="00321E63">
      <w:pPr>
        <w:rPr>
          <w:lang w:val="en-US"/>
        </w:rPr>
      </w:pPr>
    </w:p>
    <w:p w14:paraId="358738E2" w14:textId="7E9FC61A" w:rsidR="00FF6875" w:rsidRPr="007B4E10" w:rsidRDefault="004E398C" w:rsidP="007B4E10">
      <w:pPr>
        <w:rPr>
          <w:rFonts w:eastAsiaTheme="majorEastAsia" w:cstheme="majorBidi"/>
          <w:lang w:val="en-US"/>
        </w:rPr>
      </w:pPr>
      <w:r w:rsidRPr="004E398C">
        <w:rPr>
          <w:noProof/>
          <w:lang w:val="en-US"/>
        </w:rPr>
        <w:drawing>
          <wp:anchor distT="0" distB="0" distL="114300" distR="114300" simplePos="0" relativeHeight="251766784" behindDoc="0" locked="0" layoutInCell="1" allowOverlap="1" wp14:anchorId="287752BC" wp14:editId="23711C8D">
            <wp:simplePos x="0" y="0"/>
            <wp:positionH relativeFrom="column">
              <wp:posOffset>6307455</wp:posOffset>
            </wp:positionH>
            <wp:positionV relativeFrom="paragraph">
              <wp:posOffset>2610485</wp:posOffset>
            </wp:positionV>
            <wp:extent cx="3470726" cy="2743200"/>
            <wp:effectExtent l="0" t="0" r="0" b="0"/>
            <wp:wrapThrough wrapText="bothSides">
              <wp:wrapPolygon edited="0">
                <wp:start x="0" y="0"/>
                <wp:lineTo x="0" y="21450"/>
                <wp:lineTo x="21462" y="21450"/>
                <wp:lineTo x="21462" y="0"/>
                <wp:lineTo x="0" y="0"/>
              </wp:wrapPolygon>
            </wp:wrapThrough>
            <wp:docPr id="1235006780" name="Picture 1" descr="A blue pie chart with numbers and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06780" name="Picture 1" descr="A blue pie chart with numbers and a white background&#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3470726" cy="2743200"/>
                    </a:xfrm>
                    <a:prstGeom prst="rect">
                      <a:avLst/>
                    </a:prstGeom>
                  </pic:spPr>
                </pic:pic>
              </a:graphicData>
            </a:graphic>
          </wp:anchor>
        </w:drawing>
      </w:r>
      <w:r w:rsidRPr="007B4E10">
        <w:rPr>
          <w:noProof/>
          <w:lang w:val="en-US"/>
        </w:rPr>
        <w:drawing>
          <wp:anchor distT="0" distB="0" distL="114300" distR="114300" simplePos="0" relativeHeight="251712512" behindDoc="0" locked="0" layoutInCell="1" allowOverlap="1" wp14:anchorId="7AF0A92D" wp14:editId="40129A54">
            <wp:simplePos x="0" y="0"/>
            <wp:positionH relativeFrom="column">
              <wp:posOffset>3215697</wp:posOffset>
            </wp:positionH>
            <wp:positionV relativeFrom="paragraph">
              <wp:posOffset>415406</wp:posOffset>
            </wp:positionV>
            <wp:extent cx="3134360" cy="4114800"/>
            <wp:effectExtent l="0" t="0" r="8890" b="0"/>
            <wp:wrapThrough wrapText="bothSides">
              <wp:wrapPolygon edited="0">
                <wp:start x="0" y="0"/>
                <wp:lineTo x="0" y="21500"/>
                <wp:lineTo x="21530" y="21500"/>
                <wp:lineTo x="21530" y="0"/>
                <wp:lineTo x="0" y="0"/>
              </wp:wrapPolygon>
            </wp:wrapThrough>
            <wp:docPr id="827223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23077" name=""/>
                    <pic:cNvPicPr/>
                  </pic:nvPicPr>
                  <pic:blipFill>
                    <a:blip r:embed="rId74">
                      <a:extLst>
                        <a:ext uri="{28A0092B-C50C-407E-A947-70E740481C1C}">
                          <a14:useLocalDpi xmlns:a14="http://schemas.microsoft.com/office/drawing/2010/main" val="0"/>
                        </a:ext>
                      </a:extLst>
                    </a:blip>
                    <a:stretch>
                      <a:fillRect/>
                    </a:stretch>
                  </pic:blipFill>
                  <pic:spPr>
                    <a:xfrm>
                      <a:off x="0" y="0"/>
                      <a:ext cx="3134360" cy="4114800"/>
                    </a:xfrm>
                    <a:prstGeom prst="rect">
                      <a:avLst/>
                    </a:prstGeom>
                  </pic:spPr>
                </pic:pic>
              </a:graphicData>
            </a:graphic>
          </wp:anchor>
        </w:drawing>
      </w:r>
      <w:r w:rsidR="007B4E10" w:rsidRPr="007B4E10">
        <w:rPr>
          <w:noProof/>
          <w:lang w:val="en-US"/>
        </w:rPr>
        <w:drawing>
          <wp:anchor distT="0" distB="0" distL="114300" distR="114300" simplePos="0" relativeHeight="251711488" behindDoc="0" locked="0" layoutInCell="1" allowOverlap="1" wp14:anchorId="1B14AFF6" wp14:editId="56F36045">
            <wp:simplePos x="0" y="0"/>
            <wp:positionH relativeFrom="column">
              <wp:posOffset>-881470</wp:posOffset>
            </wp:positionH>
            <wp:positionV relativeFrom="paragraph">
              <wp:posOffset>368107</wp:posOffset>
            </wp:positionV>
            <wp:extent cx="4094920" cy="4114800"/>
            <wp:effectExtent l="0" t="0" r="1270" b="0"/>
            <wp:wrapTopAndBottom/>
            <wp:docPr id="1244208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08534" name=""/>
                    <pic:cNvPicPr/>
                  </pic:nvPicPr>
                  <pic:blipFill>
                    <a:blip r:embed="rId75">
                      <a:extLst>
                        <a:ext uri="{28A0092B-C50C-407E-A947-70E740481C1C}">
                          <a14:useLocalDpi xmlns:a14="http://schemas.microsoft.com/office/drawing/2010/main" val="0"/>
                        </a:ext>
                      </a:extLst>
                    </a:blip>
                    <a:stretch>
                      <a:fillRect/>
                    </a:stretch>
                  </pic:blipFill>
                  <pic:spPr>
                    <a:xfrm>
                      <a:off x="0" y="0"/>
                      <a:ext cx="4094920" cy="4114800"/>
                    </a:xfrm>
                    <a:prstGeom prst="rect">
                      <a:avLst/>
                    </a:prstGeom>
                  </pic:spPr>
                </pic:pic>
              </a:graphicData>
            </a:graphic>
            <wp14:sizeRelH relativeFrom="page">
              <wp14:pctWidth>0</wp14:pctWidth>
            </wp14:sizeRelH>
            <wp14:sizeRelV relativeFrom="page">
              <wp14:pctHeight>0</wp14:pctHeight>
            </wp14:sizeRelV>
          </wp:anchor>
        </w:drawing>
      </w:r>
      <w:r w:rsidR="00321E63">
        <w:rPr>
          <w:lang w:val="en-US"/>
        </w:rPr>
        <w:br w:type="page"/>
      </w:r>
    </w:p>
    <w:p w14:paraId="67F8EB49" w14:textId="13C8A7A1" w:rsidR="007B4E10" w:rsidRPr="007B4E10" w:rsidRDefault="007B4E10" w:rsidP="007B4E10">
      <w:pPr>
        <w:pStyle w:val="Heading4"/>
        <w:rPr>
          <w:lang w:val="en-US"/>
        </w:rPr>
      </w:pPr>
      <w:r w:rsidRPr="007B4E10">
        <w:rPr>
          <w:noProof/>
          <w:lang w:val="en-US"/>
        </w:rPr>
        <w:lastRenderedPageBreak/>
        <w:drawing>
          <wp:anchor distT="0" distB="0" distL="114300" distR="114300" simplePos="0" relativeHeight="251715584" behindDoc="0" locked="0" layoutInCell="1" allowOverlap="1" wp14:anchorId="6406F2D3" wp14:editId="34C56536">
            <wp:simplePos x="0" y="0"/>
            <wp:positionH relativeFrom="column">
              <wp:posOffset>1219200</wp:posOffset>
            </wp:positionH>
            <wp:positionV relativeFrom="paragraph">
              <wp:posOffset>454</wp:posOffset>
            </wp:positionV>
            <wp:extent cx="7326086" cy="7334759"/>
            <wp:effectExtent l="0" t="0" r="8255" b="0"/>
            <wp:wrapThrough wrapText="bothSides">
              <wp:wrapPolygon edited="0">
                <wp:start x="0" y="0"/>
                <wp:lineTo x="0" y="21544"/>
                <wp:lineTo x="21568" y="21544"/>
                <wp:lineTo x="21568" y="0"/>
                <wp:lineTo x="0" y="0"/>
              </wp:wrapPolygon>
            </wp:wrapThrough>
            <wp:docPr id="978201922" name="Picture 1" descr="A chart of a surve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201922" name="Picture 1" descr="A chart of a survey&#10;&#10;Description automatically generated with medium confidence"/>
                    <pic:cNvPicPr/>
                  </pic:nvPicPr>
                  <pic:blipFill>
                    <a:blip r:embed="rId76">
                      <a:extLst>
                        <a:ext uri="{28A0092B-C50C-407E-A947-70E740481C1C}">
                          <a14:useLocalDpi xmlns:a14="http://schemas.microsoft.com/office/drawing/2010/main" val="0"/>
                        </a:ext>
                      </a:extLst>
                    </a:blip>
                    <a:stretch>
                      <a:fillRect/>
                    </a:stretch>
                  </pic:blipFill>
                  <pic:spPr>
                    <a:xfrm>
                      <a:off x="0" y="0"/>
                      <a:ext cx="7330368" cy="7339046"/>
                    </a:xfrm>
                    <a:prstGeom prst="rect">
                      <a:avLst/>
                    </a:prstGeom>
                  </pic:spPr>
                </pic:pic>
              </a:graphicData>
            </a:graphic>
            <wp14:sizeRelH relativeFrom="margin">
              <wp14:pctWidth>0</wp14:pctWidth>
            </wp14:sizeRelH>
            <wp14:sizeRelV relativeFrom="margin">
              <wp14:pctHeight>0</wp14:pctHeight>
            </wp14:sizeRelV>
          </wp:anchor>
        </w:drawing>
      </w:r>
      <w:r w:rsidR="00B451A5" w:rsidRPr="00E76836">
        <w:rPr>
          <w:lang w:val="en-US"/>
        </w:rPr>
        <w:t xml:space="preserve">Scores average </w:t>
      </w:r>
    </w:p>
    <w:p w14:paraId="2754C063" w14:textId="38E7078C" w:rsidR="003F5641" w:rsidRDefault="003F5641" w:rsidP="003F5641">
      <w:pPr>
        <w:pStyle w:val="Heading5"/>
        <w:numPr>
          <w:ilvl w:val="0"/>
          <w:numId w:val="6"/>
        </w:numPr>
        <w:rPr>
          <w:color w:val="auto"/>
          <w:lang w:val="en-US"/>
        </w:rPr>
      </w:pPr>
      <w:r w:rsidRPr="00FF6875">
        <w:rPr>
          <w:color w:val="auto"/>
          <w:lang w:val="en-US"/>
        </w:rPr>
        <w:lastRenderedPageBreak/>
        <w:t>General health</w:t>
      </w:r>
    </w:p>
    <w:p w14:paraId="2FA717D5" w14:textId="370377FF" w:rsidR="00902E38" w:rsidRPr="00902E38" w:rsidRDefault="00902E38">
      <w:pPr>
        <w:rPr>
          <w:color w:val="FF0000"/>
          <w:u w:val="double"/>
          <w:lang w:val="en-US"/>
        </w:rPr>
      </w:pPr>
      <w:r w:rsidRPr="00902E38">
        <w:rPr>
          <w:color w:val="FF0000"/>
          <w:u w:val="double"/>
          <w:lang w:val="en-US"/>
        </w:rPr>
        <w:t>Note:</w:t>
      </w:r>
    </w:p>
    <w:p w14:paraId="5E532F9E" w14:textId="1ABC0E09" w:rsidR="00902E38" w:rsidRDefault="00902E38">
      <w:pPr>
        <w:rPr>
          <w:lang w:val="en-US"/>
        </w:rPr>
      </w:pPr>
      <w:r>
        <w:rPr>
          <w:noProof/>
        </w:rPr>
        <w:drawing>
          <wp:inline distT="0" distB="0" distL="0" distR="0" wp14:anchorId="3B73419E" wp14:editId="4FA915C7">
            <wp:extent cx="5943600" cy="7200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720090"/>
                    </a:xfrm>
                    <a:prstGeom prst="rect">
                      <a:avLst/>
                    </a:prstGeom>
                  </pic:spPr>
                </pic:pic>
              </a:graphicData>
            </a:graphic>
          </wp:inline>
        </w:drawing>
      </w:r>
    </w:p>
    <w:p w14:paraId="0F191224" w14:textId="4156A600" w:rsidR="00902E38" w:rsidRDefault="00902E38">
      <w:pPr>
        <w:rPr>
          <w:lang w:val="en-US"/>
        </w:rPr>
      </w:pPr>
      <w:r>
        <w:rPr>
          <w:lang w:val="en-US"/>
        </w:rPr>
        <w:t>General health criteria is reserved question. The higher the score is the better the health participa</w:t>
      </w:r>
      <w:r w:rsidR="00AC2D35">
        <w:rPr>
          <w:lang w:val="en-US"/>
        </w:rPr>
        <w:t>nt</w:t>
      </w:r>
      <w:r>
        <w:rPr>
          <w:lang w:val="en-US"/>
        </w:rPr>
        <w:t xml:space="preserve"> has</w:t>
      </w:r>
    </w:p>
    <w:p w14:paraId="796557F9" w14:textId="1B1F4E40" w:rsidR="007B4E10" w:rsidRDefault="00902E38">
      <w:pPr>
        <w:rPr>
          <w:lang w:val="en-US"/>
        </w:rPr>
      </w:pPr>
      <w:r w:rsidRPr="00F036D9">
        <w:rPr>
          <w:noProof/>
          <w:lang w:val="en-US"/>
        </w:rPr>
        <w:lastRenderedPageBreak/>
        <w:drawing>
          <wp:anchor distT="0" distB="0" distL="114300" distR="114300" simplePos="0" relativeHeight="251717632" behindDoc="0" locked="0" layoutInCell="1" allowOverlap="1" wp14:anchorId="70FE7F9C" wp14:editId="1198933C">
            <wp:simplePos x="0" y="0"/>
            <wp:positionH relativeFrom="column">
              <wp:posOffset>5137785</wp:posOffset>
            </wp:positionH>
            <wp:positionV relativeFrom="paragraph">
              <wp:posOffset>271508</wp:posOffset>
            </wp:positionV>
            <wp:extent cx="4516120" cy="5943600"/>
            <wp:effectExtent l="0" t="0" r="0" b="0"/>
            <wp:wrapThrough wrapText="bothSides">
              <wp:wrapPolygon edited="0">
                <wp:start x="0" y="0"/>
                <wp:lineTo x="0" y="21531"/>
                <wp:lineTo x="21503" y="21531"/>
                <wp:lineTo x="21503" y="0"/>
                <wp:lineTo x="0" y="0"/>
              </wp:wrapPolygon>
            </wp:wrapThrough>
            <wp:docPr id="896570143" name="Picture 1" descr="A graph of a group and a grou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570143" name="Picture 1" descr="A graph of a group and a group&#10;&#10;Description automatically generated with medium confidence"/>
                    <pic:cNvPicPr/>
                  </pic:nvPicPr>
                  <pic:blipFill rotWithShape="1">
                    <a:blip r:embed="rId78">
                      <a:extLst>
                        <a:ext uri="{28A0092B-C50C-407E-A947-70E740481C1C}">
                          <a14:useLocalDpi xmlns:a14="http://schemas.microsoft.com/office/drawing/2010/main" val="0"/>
                        </a:ext>
                      </a:extLst>
                    </a:blip>
                    <a:srcRect r="23822"/>
                    <a:stretch/>
                  </pic:blipFill>
                  <pic:spPr bwMode="auto">
                    <a:xfrm>
                      <a:off x="0" y="0"/>
                      <a:ext cx="4516120" cy="5943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36D9">
        <w:rPr>
          <w:noProof/>
          <w:lang w:val="en-US"/>
        </w:rPr>
        <w:drawing>
          <wp:anchor distT="0" distB="0" distL="114300" distR="114300" simplePos="0" relativeHeight="251716608" behindDoc="0" locked="0" layoutInCell="1" allowOverlap="1" wp14:anchorId="323BBBA0" wp14:editId="6DE51811">
            <wp:simplePos x="0" y="0"/>
            <wp:positionH relativeFrom="column">
              <wp:posOffset>-914400</wp:posOffset>
            </wp:positionH>
            <wp:positionV relativeFrom="paragraph">
              <wp:posOffset>271689</wp:posOffset>
            </wp:positionV>
            <wp:extent cx="5908000" cy="5943600"/>
            <wp:effectExtent l="0" t="0" r="0" b="0"/>
            <wp:wrapTopAndBottom/>
            <wp:docPr id="255452715" name="Picture 1" descr="A graph of a group and a grou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52715" name="Picture 1" descr="A graph of a group and a group&#10;&#10;Description automatically generated with medium confidence"/>
                    <pic:cNvPicPr/>
                  </pic:nvPicPr>
                  <pic:blipFill>
                    <a:blip r:embed="rId79">
                      <a:extLst>
                        <a:ext uri="{28A0092B-C50C-407E-A947-70E740481C1C}">
                          <a14:useLocalDpi xmlns:a14="http://schemas.microsoft.com/office/drawing/2010/main" val="0"/>
                        </a:ext>
                      </a:extLst>
                    </a:blip>
                    <a:stretch>
                      <a:fillRect/>
                    </a:stretch>
                  </pic:blipFill>
                  <pic:spPr>
                    <a:xfrm>
                      <a:off x="0" y="0"/>
                      <a:ext cx="5908000" cy="5943600"/>
                    </a:xfrm>
                    <a:prstGeom prst="rect">
                      <a:avLst/>
                    </a:prstGeom>
                  </pic:spPr>
                </pic:pic>
              </a:graphicData>
            </a:graphic>
            <wp14:sizeRelH relativeFrom="margin">
              <wp14:pctWidth>0</wp14:pctWidth>
            </wp14:sizeRelH>
            <wp14:sizeRelV relativeFrom="margin">
              <wp14:pctHeight>0</wp14:pctHeight>
            </wp14:sizeRelV>
          </wp:anchor>
        </w:drawing>
      </w:r>
      <w:r w:rsidR="007B4E10">
        <w:rPr>
          <w:lang w:val="en-US"/>
        </w:rPr>
        <w:br w:type="page"/>
      </w:r>
    </w:p>
    <w:p w14:paraId="0EC158AF" w14:textId="488EA399" w:rsidR="003F5641" w:rsidRPr="00CD1138" w:rsidRDefault="003F5641" w:rsidP="003F5641">
      <w:pPr>
        <w:rPr>
          <w:lang w:val="en-US"/>
        </w:rPr>
      </w:pPr>
    </w:p>
    <w:p w14:paraId="3FECECA2" w14:textId="14463A79" w:rsidR="003F5641" w:rsidRDefault="003F5641" w:rsidP="003F5641">
      <w:pPr>
        <w:pStyle w:val="Heading5"/>
        <w:numPr>
          <w:ilvl w:val="5"/>
          <w:numId w:val="6"/>
        </w:numPr>
        <w:rPr>
          <w:color w:val="auto"/>
          <w:lang w:val="en-US"/>
        </w:rPr>
      </w:pPr>
      <w:r w:rsidRPr="00FF6875">
        <w:rPr>
          <w:color w:val="auto"/>
          <w:lang w:val="en-US"/>
        </w:rPr>
        <w:t>Physical functioning</w:t>
      </w:r>
    </w:p>
    <w:p w14:paraId="197EA500" w14:textId="5280CE7E" w:rsidR="00902E38" w:rsidRPr="00902E38" w:rsidRDefault="00902E38" w:rsidP="00902E38">
      <w:pPr>
        <w:rPr>
          <w:color w:val="FF0000"/>
          <w:u w:val="double"/>
          <w:lang w:val="en-US"/>
        </w:rPr>
      </w:pPr>
      <w:r w:rsidRPr="00902E38">
        <w:rPr>
          <w:color w:val="FF0000"/>
          <w:u w:val="double"/>
          <w:lang w:val="en-US"/>
        </w:rPr>
        <w:t>Note:</w:t>
      </w:r>
    </w:p>
    <w:p w14:paraId="3D62BD2C" w14:textId="38E6AA6F" w:rsidR="00902E38" w:rsidRDefault="00902E38" w:rsidP="00902E38">
      <w:pPr>
        <w:rPr>
          <w:lang w:val="en-US"/>
        </w:rPr>
      </w:pPr>
      <w:r>
        <w:rPr>
          <w:noProof/>
        </w:rPr>
        <w:drawing>
          <wp:inline distT="0" distB="0" distL="0" distR="0" wp14:anchorId="04253D58" wp14:editId="23AF045B">
            <wp:extent cx="5943600" cy="1532890"/>
            <wp:effectExtent l="0" t="0" r="0" b="0"/>
            <wp:docPr id="24" name="Picture 2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with low confidence"/>
                    <pic:cNvPicPr/>
                  </pic:nvPicPr>
                  <pic:blipFill>
                    <a:blip r:embed="rId80"/>
                    <a:stretch>
                      <a:fillRect/>
                    </a:stretch>
                  </pic:blipFill>
                  <pic:spPr>
                    <a:xfrm>
                      <a:off x="0" y="0"/>
                      <a:ext cx="5943600" cy="1532890"/>
                    </a:xfrm>
                    <a:prstGeom prst="rect">
                      <a:avLst/>
                    </a:prstGeom>
                  </pic:spPr>
                </pic:pic>
              </a:graphicData>
            </a:graphic>
          </wp:inline>
        </w:drawing>
      </w:r>
    </w:p>
    <w:p w14:paraId="3787F1E9" w14:textId="15B330C0" w:rsidR="00902E38" w:rsidRPr="00902E38" w:rsidRDefault="00902E38" w:rsidP="00902E38">
      <w:pPr>
        <w:rPr>
          <w:lang w:val="en-US"/>
        </w:rPr>
      </w:pPr>
      <w:r>
        <w:rPr>
          <w:lang w:val="en-US"/>
        </w:rPr>
        <w:t>Physical functioning criteria are reversed questions. The higher the grade is the more participa</w:t>
      </w:r>
      <w:r w:rsidR="00AC2D35">
        <w:rPr>
          <w:lang w:val="en-US"/>
        </w:rPr>
        <w:t>nts</w:t>
      </w:r>
      <w:r>
        <w:rPr>
          <w:lang w:val="en-US"/>
        </w:rPr>
        <w:t>’ health affects in activities (moderate activities and climbing several flights of stairs)</w:t>
      </w:r>
    </w:p>
    <w:p w14:paraId="7F3EE262" w14:textId="47DFB7AE" w:rsidR="00F036D9" w:rsidRDefault="003F5641" w:rsidP="003F5641">
      <w:pPr>
        <w:pStyle w:val="Heading6"/>
        <w:ind w:left="1620" w:firstLine="540"/>
        <w:rPr>
          <w:color w:val="auto"/>
          <w:lang w:val="en-US"/>
        </w:rPr>
      </w:pPr>
      <w:r w:rsidRPr="00FF6875">
        <w:rPr>
          <w:color w:val="auto"/>
          <w:lang w:val="en-US"/>
        </w:rPr>
        <w:lastRenderedPageBreak/>
        <w:t>Moderate activities</w:t>
      </w:r>
    </w:p>
    <w:p w14:paraId="35BD6263" w14:textId="279B782D" w:rsidR="003F5641" w:rsidRPr="00F036D9" w:rsidRDefault="00F036D9" w:rsidP="00F036D9">
      <w:pPr>
        <w:rPr>
          <w:rFonts w:eastAsiaTheme="majorEastAsia" w:cstheme="majorBidi"/>
          <w:i/>
          <w:iCs/>
          <w:lang w:val="en-US"/>
        </w:rPr>
      </w:pPr>
      <w:r w:rsidRPr="00F036D9">
        <w:rPr>
          <w:noProof/>
          <w:lang w:val="en-US"/>
        </w:rPr>
        <w:drawing>
          <wp:anchor distT="0" distB="0" distL="114300" distR="114300" simplePos="0" relativeHeight="251719680" behindDoc="0" locked="0" layoutInCell="1" allowOverlap="1" wp14:anchorId="23A553A7" wp14:editId="7C8F5FEE">
            <wp:simplePos x="0" y="0"/>
            <wp:positionH relativeFrom="column">
              <wp:posOffset>5072561</wp:posOffset>
            </wp:positionH>
            <wp:positionV relativeFrom="paragraph">
              <wp:posOffset>151765</wp:posOffset>
            </wp:positionV>
            <wp:extent cx="4452121" cy="5943600"/>
            <wp:effectExtent l="0" t="0" r="5715" b="0"/>
            <wp:wrapThrough wrapText="bothSides">
              <wp:wrapPolygon edited="0">
                <wp:start x="0" y="0"/>
                <wp:lineTo x="0" y="21531"/>
                <wp:lineTo x="21535" y="21531"/>
                <wp:lineTo x="21535" y="0"/>
                <wp:lineTo x="0" y="0"/>
              </wp:wrapPolygon>
            </wp:wrapThrough>
            <wp:docPr id="1635147928" name="Picture 1"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147928" name="Picture 1" descr="A graph of a bar chart&#10;&#10;Description automatically generated with medium confidence"/>
                    <pic:cNvPicPr/>
                  </pic:nvPicPr>
                  <pic:blipFill>
                    <a:blip r:embed="rId81">
                      <a:extLst>
                        <a:ext uri="{28A0092B-C50C-407E-A947-70E740481C1C}">
                          <a14:useLocalDpi xmlns:a14="http://schemas.microsoft.com/office/drawing/2010/main" val="0"/>
                        </a:ext>
                      </a:extLst>
                    </a:blip>
                    <a:stretch>
                      <a:fillRect/>
                    </a:stretch>
                  </pic:blipFill>
                  <pic:spPr>
                    <a:xfrm>
                      <a:off x="0" y="0"/>
                      <a:ext cx="4452121" cy="5943600"/>
                    </a:xfrm>
                    <a:prstGeom prst="rect">
                      <a:avLst/>
                    </a:prstGeom>
                  </pic:spPr>
                </pic:pic>
              </a:graphicData>
            </a:graphic>
          </wp:anchor>
        </w:drawing>
      </w:r>
      <w:r w:rsidRPr="00F036D9">
        <w:rPr>
          <w:noProof/>
          <w:lang w:val="en-US"/>
        </w:rPr>
        <w:drawing>
          <wp:anchor distT="0" distB="0" distL="114300" distR="114300" simplePos="0" relativeHeight="251718656" behindDoc="0" locked="0" layoutInCell="1" allowOverlap="1" wp14:anchorId="42D23AD5" wp14:editId="56CA74BD">
            <wp:simplePos x="0" y="0"/>
            <wp:positionH relativeFrom="column">
              <wp:posOffset>-892810</wp:posOffset>
            </wp:positionH>
            <wp:positionV relativeFrom="paragraph">
              <wp:posOffset>249555</wp:posOffset>
            </wp:positionV>
            <wp:extent cx="5900420" cy="5943600"/>
            <wp:effectExtent l="0" t="0" r="5080" b="0"/>
            <wp:wrapTopAndBottom/>
            <wp:docPr id="1206388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388144" name=""/>
                    <pic:cNvPicPr/>
                  </pic:nvPicPr>
                  <pic:blipFill>
                    <a:blip r:embed="rId82">
                      <a:extLst>
                        <a:ext uri="{28A0092B-C50C-407E-A947-70E740481C1C}">
                          <a14:useLocalDpi xmlns:a14="http://schemas.microsoft.com/office/drawing/2010/main" val="0"/>
                        </a:ext>
                      </a:extLst>
                    </a:blip>
                    <a:stretch>
                      <a:fillRect/>
                    </a:stretch>
                  </pic:blipFill>
                  <pic:spPr>
                    <a:xfrm>
                      <a:off x="0" y="0"/>
                      <a:ext cx="5900420" cy="5943600"/>
                    </a:xfrm>
                    <a:prstGeom prst="rect">
                      <a:avLst/>
                    </a:prstGeom>
                  </pic:spPr>
                </pic:pic>
              </a:graphicData>
            </a:graphic>
            <wp14:sizeRelH relativeFrom="margin">
              <wp14:pctWidth>0</wp14:pctWidth>
            </wp14:sizeRelH>
            <wp14:sizeRelV relativeFrom="margin">
              <wp14:pctHeight>0</wp14:pctHeight>
            </wp14:sizeRelV>
          </wp:anchor>
        </w:drawing>
      </w:r>
      <w:r>
        <w:rPr>
          <w:lang w:val="en-US"/>
        </w:rPr>
        <w:br w:type="page"/>
      </w:r>
    </w:p>
    <w:p w14:paraId="2A7FBA25" w14:textId="71EC3C86" w:rsidR="00F036D9" w:rsidRDefault="003F5641" w:rsidP="003F5641">
      <w:pPr>
        <w:pStyle w:val="Heading6"/>
        <w:ind w:left="1620" w:firstLine="540"/>
        <w:rPr>
          <w:color w:val="auto"/>
          <w:lang w:val="en-US"/>
        </w:rPr>
      </w:pPr>
      <w:r w:rsidRPr="00FF6875">
        <w:rPr>
          <w:color w:val="auto"/>
          <w:lang w:val="en-US"/>
        </w:rPr>
        <w:lastRenderedPageBreak/>
        <w:t>Climbing several flights of stairs</w:t>
      </w:r>
    </w:p>
    <w:p w14:paraId="6A93DBE3" w14:textId="506D86D7" w:rsidR="003F5641" w:rsidRPr="00F036D9" w:rsidRDefault="00F036D9" w:rsidP="00F036D9">
      <w:pPr>
        <w:rPr>
          <w:rFonts w:eastAsiaTheme="majorEastAsia" w:cstheme="majorBidi"/>
          <w:i/>
          <w:iCs/>
          <w:lang w:val="en-US"/>
        </w:rPr>
      </w:pPr>
      <w:r w:rsidRPr="00F036D9">
        <w:rPr>
          <w:noProof/>
          <w:lang w:val="en-US"/>
        </w:rPr>
        <w:drawing>
          <wp:anchor distT="0" distB="0" distL="114300" distR="114300" simplePos="0" relativeHeight="251721728" behindDoc="0" locked="0" layoutInCell="1" allowOverlap="1" wp14:anchorId="2026DD03" wp14:editId="396937A0">
            <wp:simplePos x="0" y="0"/>
            <wp:positionH relativeFrom="column">
              <wp:posOffset>5126990</wp:posOffset>
            </wp:positionH>
            <wp:positionV relativeFrom="paragraph">
              <wp:posOffset>492125</wp:posOffset>
            </wp:positionV>
            <wp:extent cx="4454246" cy="5943600"/>
            <wp:effectExtent l="0" t="0" r="3810" b="0"/>
            <wp:wrapThrough wrapText="bothSides">
              <wp:wrapPolygon edited="0">
                <wp:start x="0" y="0"/>
                <wp:lineTo x="0" y="21531"/>
                <wp:lineTo x="21526" y="21531"/>
                <wp:lineTo x="21526" y="0"/>
                <wp:lineTo x="0" y="0"/>
              </wp:wrapPolygon>
            </wp:wrapThrough>
            <wp:docPr id="345131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31469" name=""/>
                    <pic:cNvPicPr/>
                  </pic:nvPicPr>
                  <pic:blipFill>
                    <a:blip r:embed="rId83">
                      <a:extLst>
                        <a:ext uri="{28A0092B-C50C-407E-A947-70E740481C1C}">
                          <a14:useLocalDpi xmlns:a14="http://schemas.microsoft.com/office/drawing/2010/main" val="0"/>
                        </a:ext>
                      </a:extLst>
                    </a:blip>
                    <a:stretch>
                      <a:fillRect/>
                    </a:stretch>
                  </pic:blipFill>
                  <pic:spPr>
                    <a:xfrm>
                      <a:off x="0" y="0"/>
                      <a:ext cx="4454246" cy="5943600"/>
                    </a:xfrm>
                    <a:prstGeom prst="rect">
                      <a:avLst/>
                    </a:prstGeom>
                  </pic:spPr>
                </pic:pic>
              </a:graphicData>
            </a:graphic>
          </wp:anchor>
        </w:drawing>
      </w:r>
      <w:r w:rsidRPr="00F036D9">
        <w:rPr>
          <w:noProof/>
          <w:lang w:val="en-US"/>
        </w:rPr>
        <w:drawing>
          <wp:anchor distT="0" distB="0" distL="114300" distR="114300" simplePos="0" relativeHeight="251720704" behindDoc="0" locked="0" layoutInCell="1" allowOverlap="1" wp14:anchorId="5E39C456" wp14:editId="1C302BF4">
            <wp:simplePos x="0" y="0"/>
            <wp:positionH relativeFrom="column">
              <wp:posOffset>-805542</wp:posOffset>
            </wp:positionH>
            <wp:positionV relativeFrom="paragraph">
              <wp:posOffset>556520</wp:posOffset>
            </wp:positionV>
            <wp:extent cx="5851146" cy="5943600"/>
            <wp:effectExtent l="0" t="0" r="0" b="0"/>
            <wp:wrapTopAndBottom/>
            <wp:docPr id="1315010032" name="Picture 1" descr="A graph of a group and a grou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10032" name="Picture 1" descr="A graph of a group and a group&#10;&#10;Description automatically generated with medium confidence"/>
                    <pic:cNvPicPr/>
                  </pic:nvPicPr>
                  <pic:blipFill>
                    <a:blip r:embed="rId84">
                      <a:extLst>
                        <a:ext uri="{28A0092B-C50C-407E-A947-70E740481C1C}">
                          <a14:useLocalDpi xmlns:a14="http://schemas.microsoft.com/office/drawing/2010/main" val="0"/>
                        </a:ext>
                      </a:extLst>
                    </a:blip>
                    <a:stretch>
                      <a:fillRect/>
                    </a:stretch>
                  </pic:blipFill>
                  <pic:spPr>
                    <a:xfrm>
                      <a:off x="0" y="0"/>
                      <a:ext cx="5851146" cy="5943600"/>
                    </a:xfrm>
                    <a:prstGeom prst="rect">
                      <a:avLst/>
                    </a:prstGeom>
                  </pic:spPr>
                </pic:pic>
              </a:graphicData>
            </a:graphic>
          </wp:anchor>
        </w:drawing>
      </w:r>
      <w:r>
        <w:rPr>
          <w:lang w:val="en-US"/>
        </w:rPr>
        <w:br w:type="page"/>
      </w:r>
    </w:p>
    <w:p w14:paraId="0114F0B1" w14:textId="477BBF67" w:rsidR="003F5641" w:rsidRPr="00FF6875" w:rsidRDefault="003F5641" w:rsidP="003F5641">
      <w:pPr>
        <w:pStyle w:val="Heading5"/>
        <w:numPr>
          <w:ilvl w:val="5"/>
          <w:numId w:val="6"/>
        </w:numPr>
        <w:rPr>
          <w:color w:val="auto"/>
          <w:lang w:val="en-US"/>
        </w:rPr>
      </w:pPr>
      <w:r w:rsidRPr="00FF6875">
        <w:rPr>
          <w:color w:val="auto"/>
          <w:lang w:val="en-US"/>
        </w:rPr>
        <w:lastRenderedPageBreak/>
        <w:t>Role limitations (Physical problems)</w:t>
      </w:r>
    </w:p>
    <w:p w14:paraId="1B626236" w14:textId="5F029E67" w:rsidR="00F036D9" w:rsidRDefault="003F5641" w:rsidP="003F5641">
      <w:pPr>
        <w:pStyle w:val="Heading6"/>
        <w:ind w:left="1620" w:firstLine="540"/>
        <w:rPr>
          <w:color w:val="auto"/>
          <w:lang w:val="en-US"/>
        </w:rPr>
      </w:pPr>
      <w:r w:rsidRPr="00FF6875">
        <w:rPr>
          <w:color w:val="auto"/>
          <w:lang w:val="en-US"/>
        </w:rPr>
        <w:t>Accomplished less than you  would like</w:t>
      </w:r>
    </w:p>
    <w:p w14:paraId="22263FE0" w14:textId="0283B39B" w:rsidR="003F5641" w:rsidRPr="00F036D9" w:rsidRDefault="00717969" w:rsidP="00F036D9">
      <w:pPr>
        <w:rPr>
          <w:rFonts w:eastAsiaTheme="majorEastAsia" w:cstheme="majorBidi"/>
          <w:i/>
          <w:iCs/>
          <w:lang w:val="en-US"/>
        </w:rPr>
      </w:pPr>
      <w:r>
        <w:rPr>
          <w:noProof/>
          <w:lang w:val="en-US"/>
        </w:rPr>
        <mc:AlternateContent>
          <mc:Choice Requires="wps">
            <w:drawing>
              <wp:anchor distT="0" distB="0" distL="114300" distR="114300" simplePos="0" relativeHeight="251811840" behindDoc="0" locked="0" layoutInCell="1" allowOverlap="1" wp14:anchorId="63681F31" wp14:editId="68A99F3A">
                <wp:simplePos x="0" y="0"/>
                <wp:positionH relativeFrom="column">
                  <wp:posOffset>5775960</wp:posOffset>
                </wp:positionH>
                <wp:positionV relativeFrom="paragraph">
                  <wp:posOffset>34925</wp:posOffset>
                </wp:positionV>
                <wp:extent cx="3414532" cy="596097"/>
                <wp:effectExtent l="0" t="0" r="14605" b="13970"/>
                <wp:wrapNone/>
                <wp:docPr id="367239528" name="Text Box 1"/>
                <wp:cNvGraphicFramePr/>
                <a:graphic xmlns:a="http://schemas.openxmlformats.org/drawingml/2006/main">
                  <a:graphicData uri="http://schemas.microsoft.com/office/word/2010/wordprocessingShape">
                    <wps:wsp>
                      <wps:cNvSpPr txBox="1"/>
                      <wps:spPr>
                        <a:xfrm>
                          <a:off x="0" y="0"/>
                          <a:ext cx="3414532" cy="596097"/>
                        </a:xfrm>
                        <a:prstGeom prst="rect">
                          <a:avLst/>
                        </a:prstGeom>
                        <a:solidFill>
                          <a:schemeClr val="bg1"/>
                        </a:solidFill>
                        <a:ln w="6350">
                          <a:solidFill>
                            <a:schemeClr val="bg1"/>
                          </a:solidFill>
                        </a:ln>
                      </wps:spPr>
                      <wps:txbx>
                        <w:txbxContent>
                          <w:p w14:paraId="08C1CC79" w14:textId="15E32DE8" w:rsidR="00717969" w:rsidRDefault="00717969" w:rsidP="00717969">
                            <w:pPr>
                              <w:jc w:val="center"/>
                            </w:pPr>
                            <w:r>
                              <w:t>Mean value of a</w:t>
                            </w:r>
                            <w:r w:rsidRPr="0053740B">
                              <w:t>ccomplish</w:t>
                            </w:r>
                            <w:r>
                              <w:t>ing</w:t>
                            </w:r>
                            <w:r w:rsidRPr="0053740B">
                              <w:t xml:space="preserve"> less than you would like due to Physical issues (</w:t>
                            </w:r>
                            <w:r>
                              <w:t>follow-up</w:t>
                            </w:r>
                            <w:r w:rsidRPr="0053740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681F31" id="_x0000_s1048" type="#_x0000_t202" style="position:absolute;margin-left:454.8pt;margin-top:2.75pt;width:268.85pt;height:46.9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" fillcolor="white [3212]" strokecolor="white [3212]" strokeweight=".5pt">
                <v:textbox>
                  <w:txbxContent>
                    <w:p w14:paraId="08C1CC79" w14:textId="15E32DE8" w:rsidR="00717969" w:rsidRDefault="00717969" w:rsidP="00717969">
                      <w:pPr>
                        <w:jc w:val="center"/>
                      </w:pPr>
                      <w:r>
                        <w:t>Mean value of a</w:t>
                      </w:r>
                      <w:r w:rsidRPr="0053740B">
                        <w:t>ccomplish</w:t>
                      </w:r>
                      <w:r>
                        <w:t>ing</w:t>
                      </w:r>
                      <w:r w:rsidRPr="0053740B">
                        <w:t xml:space="preserve"> less than you would like due to Physical issues (</w:t>
                      </w:r>
                      <w:r>
                        <w:t>follow-up</w:t>
                      </w:r>
                      <w:r w:rsidRPr="0053740B">
                        <w:t>)</w:t>
                      </w:r>
                    </w:p>
                  </w:txbxContent>
                </v:textbox>
              </v:shape>
            </w:pict>
          </mc:Fallback>
        </mc:AlternateContent>
      </w:r>
      <w:r>
        <w:rPr>
          <w:noProof/>
          <w:lang w:val="en-US"/>
        </w:rPr>
        <mc:AlternateContent>
          <mc:Choice Requires="wps">
            <w:drawing>
              <wp:anchor distT="0" distB="0" distL="114300" distR="114300" simplePos="0" relativeHeight="251809792" behindDoc="0" locked="0" layoutInCell="1" allowOverlap="1" wp14:anchorId="74C96BBD" wp14:editId="2D1671B3">
                <wp:simplePos x="0" y="0"/>
                <wp:positionH relativeFrom="column">
                  <wp:posOffset>-403860</wp:posOffset>
                </wp:positionH>
                <wp:positionV relativeFrom="paragraph">
                  <wp:posOffset>156845</wp:posOffset>
                </wp:positionV>
                <wp:extent cx="3414532" cy="596097"/>
                <wp:effectExtent l="0" t="0" r="14605" b="13970"/>
                <wp:wrapNone/>
                <wp:docPr id="702774743" name="Text Box 1"/>
                <wp:cNvGraphicFramePr/>
                <a:graphic xmlns:a="http://schemas.openxmlformats.org/drawingml/2006/main">
                  <a:graphicData uri="http://schemas.microsoft.com/office/word/2010/wordprocessingShape">
                    <wps:wsp>
                      <wps:cNvSpPr txBox="1"/>
                      <wps:spPr>
                        <a:xfrm>
                          <a:off x="0" y="0"/>
                          <a:ext cx="3414532" cy="596097"/>
                        </a:xfrm>
                        <a:prstGeom prst="rect">
                          <a:avLst/>
                        </a:prstGeom>
                        <a:solidFill>
                          <a:schemeClr val="bg1"/>
                        </a:solidFill>
                        <a:ln w="6350">
                          <a:solidFill>
                            <a:schemeClr val="bg1"/>
                          </a:solidFill>
                        </a:ln>
                      </wps:spPr>
                      <wps:txbx>
                        <w:txbxContent>
                          <w:p w14:paraId="050BD67A" w14:textId="2BE8069B" w:rsidR="00717969" w:rsidRDefault="00717969" w:rsidP="00717969">
                            <w:pPr>
                              <w:jc w:val="center"/>
                            </w:pPr>
                            <w:r>
                              <w:t>Mean value of a</w:t>
                            </w:r>
                            <w:r w:rsidRPr="0053740B">
                              <w:t>ccomplish</w:t>
                            </w:r>
                            <w:r>
                              <w:t>ing</w:t>
                            </w:r>
                            <w:r w:rsidRPr="0053740B">
                              <w:t xml:space="preserve"> less than you would like due to Physical issues (</w:t>
                            </w:r>
                            <w:r>
                              <w:t>baseline</w:t>
                            </w:r>
                            <w:r w:rsidRPr="0053740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C96BBD" id="_x0000_s1049" type="#_x0000_t202" style="position:absolute;margin-left:-31.8pt;margin-top:12.35pt;width:268.85pt;height:46.9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" fillcolor="white [3212]" strokecolor="white [3212]" strokeweight=".5pt">
                <v:textbox>
                  <w:txbxContent>
                    <w:p w14:paraId="050BD67A" w14:textId="2BE8069B" w:rsidR="00717969" w:rsidRDefault="00717969" w:rsidP="00717969">
                      <w:pPr>
                        <w:jc w:val="center"/>
                      </w:pPr>
                      <w:r>
                        <w:t>Mean value of a</w:t>
                      </w:r>
                      <w:r w:rsidRPr="0053740B">
                        <w:t>ccomplish</w:t>
                      </w:r>
                      <w:r>
                        <w:t>ing</w:t>
                      </w:r>
                      <w:r w:rsidRPr="0053740B">
                        <w:t xml:space="preserve"> less than you would like due to Physical issues (</w:t>
                      </w:r>
                      <w:r>
                        <w:t>baseline</w:t>
                      </w:r>
                      <w:r w:rsidRPr="0053740B">
                        <w:t>)</w:t>
                      </w:r>
                    </w:p>
                  </w:txbxContent>
                </v:textbox>
              </v:shape>
            </w:pict>
          </mc:Fallback>
        </mc:AlternateContent>
      </w:r>
      <w:r w:rsidR="0036218D" w:rsidRPr="0036218D">
        <w:rPr>
          <w:noProof/>
          <w:lang w:val="en-US"/>
        </w:rPr>
        <w:drawing>
          <wp:anchor distT="0" distB="0" distL="114300" distR="114300" simplePos="0" relativeHeight="251725824" behindDoc="0" locked="0" layoutInCell="1" allowOverlap="1" wp14:anchorId="046A88D2" wp14:editId="223C63F3">
            <wp:simplePos x="0" y="0"/>
            <wp:positionH relativeFrom="column">
              <wp:posOffset>5039632</wp:posOffset>
            </wp:positionH>
            <wp:positionV relativeFrom="paragraph">
              <wp:posOffset>631825</wp:posOffset>
            </wp:positionV>
            <wp:extent cx="4560570" cy="5768340"/>
            <wp:effectExtent l="0" t="0" r="0" b="3810"/>
            <wp:wrapThrough wrapText="bothSides">
              <wp:wrapPolygon edited="0">
                <wp:start x="0" y="0"/>
                <wp:lineTo x="0" y="21543"/>
                <wp:lineTo x="21474" y="21543"/>
                <wp:lineTo x="21474" y="0"/>
                <wp:lineTo x="0" y="0"/>
              </wp:wrapPolygon>
            </wp:wrapThrough>
            <wp:docPr id="1598139185" name="Picture 1" descr="A graph of a group and a grou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39185" name="Picture 1" descr="A graph of a group and a group&#10;&#10;Description automatically generated with medium confidence"/>
                    <pic:cNvPicPr/>
                  </pic:nvPicPr>
                  <pic:blipFill rotWithShape="1">
                    <a:blip r:embed="rId85">
                      <a:extLst>
                        <a:ext uri="{28A0092B-C50C-407E-A947-70E740481C1C}">
                          <a14:useLocalDpi xmlns:a14="http://schemas.microsoft.com/office/drawing/2010/main" val="0"/>
                        </a:ext>
                      </a:extLst>
                    </a:blip>
                    <a:srcRect t="2931" r="22790"/>
                    <a:stretch/>
                  </pic:blipFill>
                  <pic:spPr bwMode="auto">
                    <a:xfrm>
                      <a:off x="0" y="0"/>
                      <a:ext cx="4560570" cy="5768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6218D" w:rsidRPr="0036218D">
        <w:rPr>
          <w:noProof/>
          <w:lang w:val="en-US"/>
        </w:rPr>
        <w:drawing>
          <wp:anchor distT="0" distB="0" distL="114300" distR="114300" simplePos="0" relativeHeight="251724800" behindDoc="0" locked="0" layoutInCell="1" allowOverlap="1" wp14:anchorId="203E311C" wp14:editId="3DECF75C">
            <wp:simplePos x="0" y="0"/>
            <wp:positionH relativeFrom="column">
              <wp:posOffset>-914400</wp:posOffset>
            </wp:positionH>
            <wp:positionV relativeFrom="paragraph">
              <wp:posOffset>740410</wp:posOffset>
            </wp:positionV>
            <wp:extent cx="5857875" cy="5758180"/>
            <wp:effectExtent l="0" t="0" r="9525" b="0"/>
            <wp:wrapTopAndBottom/>
            <wp:docPr id="402673437" name="Picture 1" descr="A graph of a group and a valu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673437" name="Picture 1" descr="A graph of a group and a value&#10;&#10;Description automatically generated with medium confidence"/>
                    <pic:cNvPicPr/>
                  </pic:nvPicPr>
                  <pic:blipFill rotWithShape="1">
                    <a:blip r:embed="rId86">
                      <a:extLst>
                        <a:ext uri="{28A0092B-C50C-407E-A947-70E740481C1C}">
                          <a14:useLocalDpi xmlns:a14="http://schemas.microsoft.com/office/drawing/2010/main" val="0"/>
                        </a:ext>
                      </a:extLst>
                    </a:blip>
                    <a:srcRect t="3114"/>
                    <a:stretch/>
                  </pic:blipFill>
                  <pic:spPr bwMode="auto">
                    <a:xfrm>
                      <a:off x="0" y="0"/>
                      <a:ext cx="5857875" cy="57581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036D9">
        <w:rPr>
          <w:lang w:val="en-US"/>
        </w:rPr>
        <w:br w:type="page"/>
      </w:r>
    </w:p>
    <w:p w14:paraId="285E7608" w14:textId="7DE08E93" w:rsidR="00F036D9" w:rsidRDefault="003F5641" w:rsidP="003F5641">
      <w:pPr>
        <w:pStyle w:val="Heading6"/>
        <w:ind w:left="1620" w:firstLine="540"/>
        <w:rPr>
          <w:color w:val="auto"/>
          <w:lang w:val="en-US"/>
        </w:rPr>
      </w:pPr>
      <w:r w:rsidRPr="00FF6875">
        <w:rPr>
          <w:color w:val="auto"/>
          <w:lang w:val="en-US"/>
        </w:rPr>
        <w:lastRenderedPageBreak/>
        <w:t>Limited in the kind of work or activities</w:t>
      </w:r>
    </w:p>
    <w:p w14:paraId="5D1C0490" w14:textId="73B58192" w:rsidR="003F5641" w:rsidRPr="00F036D9" w:rsidRDefault="00382789" w:rsidP="00F036D9">
      <w:pPr>
        <w:rPr>
          <w:rFonts w:eastAsiaTheme="majorEastAsia" w:cstheme="majorBidi"/>
          <w:i/>
          <w:iCs/>
          <w:lang w:val="en-US"/>
        </w:rPr>
      </w:pPr>
      <w:r>
        <w:rPr>
          <w:noProof/>
          <w:lang w:val="en-US"/>
        </w:rPr>
        <mc:AlternateContent>
          <mc:Choice Requires="wps">
            <w:drawing>
              <wp:anchor distT="0" distB="0" distL="114300" distR="114300" simplePos="0" relativeHeight="251813888" behindDoc="0" locked="0" layoutInCell="1" allowOverlap="1" wp14:anchorId="6F755479" wp14:editId="59BA0A14">
                <wp:simplePos x="0" y="0"/>
                <wp:positionH relativeFrom="column">
                  <wp:posOffset>-807720</wp:posOffset>
                </wp:positionH>
                <wp:positionV relativeFrom="paragraph">
                  <wp:posOffset>241935</wp:posOffset>
                </wp:positionV>
                <wp:extent cx="4533900" cy="464820"/>
                <wp:effectExtent l="0" t="0" r="19050" b="11430"/>
                <wp:wrapNone/>
                <wp:docPr id="932124705" name="Text Box 1"/>
                <wp:cNvGraphicFramePr/>
                <a:graphic xmlns:a="http://schemas.openxmlformats.org/drawingml/2006/main">
                  <a:graphicData uri="http://schemas.microsoft.com/office/word/2010/wordprocessingShape">
                    <wps:wsp>
                      <wps:cNvSpPr txBox="1"/>
                      <wps:spPr>
                        <a:xfrm>
                          <a:off x="0" y="0"/>
                          <a:ext cx="4533900" cy="464820"/>
                        </a:xfrm>
                        <a:prstGeom prst="rect">
                          <a:avLst/>
                        </a:prstGeom>
                        <a:solidFill>
                          <a:schemeClr val="bg1"/>
                        </a:solidFill>
                        <a:ln w="6350">
                          <a:solidFill>
                            <a:schemeClr val="bg1"/>
                          </a:solidFill>
                        </a:ln>
                      </wps:spPr>
                      <wps:txbx>
                        <w:txbxContent>
                          <w:p w14:paraId="407F409B" w14:textId="18E8A87F" w:rsidR="00382789" w:rsidRDefault="00382789" w:rsidP="00382789">
                            <w:pPr>
                              <w:jc w:val="center"/>
                            </w:pPr>
                            <w:r>
                              <w:t>Mean value of l</w:t>
                            </w:r>
                            <w:r w:rsidRPr="008775C2">
                              <w:t>imitations in kind of work or activities due to Physical issues (baseline)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55479" id="_x0000_s1050" type="#_x0000_t202" style="position:absolute;margin-left:-63.6pt;margin-top:19.05pt;width:357pt;height:36.6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" fillcolor="white [3212]" strokecolor="white [3212]" strokeweight=".5pt">
                <v:textbox>
                  <w:txbxContent>
                    <w:p w14:paraId="407F409B" w14:textId="18E8A87F" w:rsidR="00382789" w:rsidRDefault="00382789" w:rsidP="00382789">
                      <w:pPr>
                        <w:jc w:val="center"/>
                      </w:pPr>
                      <w:r>
                        <w:t>Mean value of l</w:t>
                      </w:r>
                      <w:r w:rsidRPr="008775C2">
                        <w:t>imitations in kind of work or activities due to Physical issues (baseline)</w:t>
                      </w:r>
                    </w:p>
                  </w:txbxContent>
                </v:textbox>
              </v:shape>
            </w:pict>
          </mc:Fallback>
        </mc:AlternateContent>
      </w:r>
      <w:r>
        <w:rPr>
          <w:noProof/>
          <w:lang w:val="en-US"/>
        </w:rPr>
        <mc:AlternateContent>
          <mc:Choice Requires="wps">
            <w:drawing>
              <wp:anchor distT="0" distB="0" distL="114300" distR="114300" simplePos="0" relativeHeight="251815936" behindDoc="0" locked="0" layoutInCell="1" allowOverlap="1" wp14:anchorId="57B9AD52" wp14:editId="7506B07F">
                <wp:simplePos x="0" y="0"/>
                <wp:positionH relativeFrom="column">
                  <wp:posOffset>5745480</wp:posOffset>
                </wp:positionH>
                <wp:positionV relativeFrom="paragraph">
                  <wp:posOffset>180975</wp:posOffset>
                </wp:positionV>
                <wp:extent cx="3421380" cy="518160"/>
                <wp:effectExtent l="0" t="0" r="26670" b="15240"/>
                <wp:wrapNone/>
                <wp:docPr id="588266111" name="Text Box 1"/>
                <wp:cNvGraphicFramePr/>
                <a:graphic xmlns:a="http://schemas.openxmlformats.org/drawingml/2006/main">
                  <a:graphicData uri="http://schemas.microsoft.com/office/word/2010/wordprocessingShape">
                    <wps:wsp>
                      <wps:cNvSpPr txBox="1"/>
                      <wps:spPr>
                        <a:xfrm>
                          <a:off x="0" y="0"/>
                          <a:ext cx="3421380" cy="518160"/>
                        </a:xfrm>
                        <a:prstGeom prst="rect">
                          <a:avLst/>
                        </a:prstGeom>
                        <a:solidFill>
                          <a:schemeClr val="bg1"/>
                        </a:solidFill>
                        <a:ln w="6350">
                          <a:solidFill>
                            <a:schemeClr val="bg1"/>
                          </a:solidFill>
                        </a:ln>
                      </wps:spPr>
                      <wps:txbx>
                        <w:txbxContent>
                          <w:p w14:paraId="4BF90292" w14:textId="0642EDCB" w:rsidR="00382789" w:rsidRDefault="00382789" w:rsidP="00382789">
                            <w:pPr>
                              <w:jc w:val="center"/>
                            </w:pPr>
                            <w:r>
                              <w:t>Mean value of l</w:t>
                            </w:r>
                            <w:r w:rsidRPr="008775C2">
                              <w:t>imitations in kind of work or activities due to Physical issues (</w:t>
                            </w:r>
                            <w:r>
                              <w:t>follow-up</w:t>
                            </w:r>
                            <w:r w:rsidRPr="008775C2">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9AD52" id="_x0000_s1051" type="#_x0000_t202" style="position:absolute;margin-left:452.4pt;margin-top:14.25pt;width:269.4pt;height:40.8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" fillcolor="white [3212]" strokecolor="white [3212]" strokeweight=".5pt">
                <v:textbox>
                  <w:txbxContent>
                    <w:p w14:paraId="4BF90292" w14:textId="0642EDCB" w:rsidR="00382789" w:rsidRDefault="00382789" w:rsidP="00382789">
                      <w:pPr>
                        <w:jc w:val="center"/>
                      </w:pPr>
                      <w:r>
                        <w:t>Mean value of l</w:t>
                      </w:r>
                      <w:r w:rsidRPr="008775C2">
                        <w:t>imitations in kind of work or activities due to Physical issues (</w:t>
                      </w:r>
                      <w:r>
                        <w:t>follow-up</w:t>
                      </w:r>
                      <w:r w:rsidRPr="008775C2">
                        <w:t>)</w:t>
                      </w:r>
                    </w:p>
                  </w:txbxContent>
                </v:textbox>
              </v:shape>
            </w:pict>
          </mc:Fallback>
        </mc:AlternateContent>
      </w:r>
      <w:r w:rsidR="0036218D" w:rsidRPr="0036218D">
        <w:rPr>
          <w:noProof/>
          <w:lang w:val="en-US"/>
        </w:rPr>
        <w:drawing>
          <wp:anchor distT="0" distB="0" distL="114300" distR="114300" simplePos="0" relativeHeight="251727872" behindDoc="0" locked="0" layoutInCell="1" allowOverlap="1" wp14:anchorId="4BEAB2A3" wp14:editId="73A5A7E4">
            <wp:simplePos x="0" y="0"/>
            <wp:positionH relativeFrom="column">
              <wp:posOffset>5116195</wp:posOffset>
            </wp:positionH>
            <wp:positionV relativeFrom="paragraph">
              <wp:posOffset>709930</wp:posOffset>
            </wp:positionV>
            <wp:extent cx="4498340" cy="5801995"/>
            <wp:effectExtent l="0" t="0" r="0" b="8255"/>
            <wp:wrapThrough wrapText="bothSides">
              <wp:wrapPolygon edited="0">
                <wp:start x="0" y="0"/>
                <wp:lineTo x="0" y="21560"/>
                <wp:lineTo x="21496" y="21560"/>
                <wp:lineTo x="21496" y="0"/>
                <wp:lineTo x="0" y="0"/>
              </wp:wrapPolygon>
            </wp:wrapThrough>
            <wp:docPr id="1963650555" name="Picture 1" descr="A graph of a number of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650555" name="Picture 1" descr="A graph of a number of colored bars&#10;&#10;Description automatically generated with medium confidence"/>
                    <pic:cNvPicPr/>
                  </pic:nvPicPr>
                  <pic:blipFill rotWithShape="1">
                    <a:blip r:embed="rId87">
                      <a:extLst>
                        <a:ext uri="{28A0092B-C50C-407E-A947-70E740481C1C}">
                          <a14:useLocalDpi xmlns:a14="http://schemas.microsoft.com/office/drawing/2010/main" val="0"/>
                        </a:ext>
                      </a:extLst>
                    </a:blip>
                    <a:srcRect t="2381"/>
                    <a:stretch/>
                  </pic:blipFill>
                  <pic:spPr bwMode="auto">
                    <a:xfrm>
                      <a:off x="0" y="0"/>
                      <a:ext cx="4498340" cy="58019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36218D" w:rsidRPr="0036218D">
        <w:rPr>
          <w:noProof/>
          <w:lang w:val="en-US"/>
        </w:rPr>
        <w:drawing>
          <wp:anchor distT="0" distB="0" distL="114300" distR="114300" simplePos="0" relativeHeight="251726848" behindDoc="0" locked="0" layoutInCell="1" allowOverlap="1" wp14:anchorId="6C66AC0B" wp14:editId="4ED16D34">
            <wp:simplePos x="0" y="0"/>
            <wp:positionH relativeFrom="column">
              <wp:posOffset>-805906</wp:posOffset>
            </wp:positionH>
            <wp:positionV relativeFrom="paragraph">
              <wp:posOffset>709930</wp:posOffset>
            </wp:positionV>
            <wp:extent cx="5921375" cy="5801360"/>
            <wp:effectExtent l="0" t="0" r="3175" b="8890"/>
            <wp:wrapTopAndBottom/>
            <wp:docPr id="394151507" name="Picture 1" descr="A graph of a grou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51507" name="Picture 1" descr="A graph of a group&#10;&#10;Description automatically generated with medium confidence"/>
                    <pic:cNvPicPr/>
                  </pic:nvPicPr>
                  <pic:blipFill rotWithShape="1">
                    <a:blip r:embed="rId88">
                      <a:extLst>
                        <a:ext uri="{28A0092B-C50C-407E-A947-70E740481C1C}">
                          <a14:useLocalDpi xmlns:a14="http://schemas.microsoft.com/office/drawing/2010/main" val="0"/>
                        </a:ext>
                      </a:extLst>
                    </a:blip>
                    <a:srcRect t="2381"/>
                    <a:stretch/>
                  </pic:blipFill>
                  <pic:spPr bwMode="auto">
                    <a:xfrm>
                      <a:off x="0" y="0"/>
                      <a:ext cx="5921375" cy="58013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036D9">
        <w:rPr>
          <w:lang w:val="en-US"/>
        </w:rPr>
        <w:br w:type="page"/>
      </w:r>
    </w:p>
    <w:p w14:paraId="4AE2C9AA" w14:textId="2617B1DB" w:rsidR="003F5641" w:rsidRPr="00FF6875" w:rsidRDefault="003F5641" w:rsidP="003F5641">
      <w:pPr>
        <w:pStyle w:val="Heading5"/>
        <w:numPr>
          <w:ilvl w:val="5"/>
          <w:numId w:val="6"/>
        </w:numPr>
        <w:rPr>
          <w:color w:val="auto"/>
          <w:lang w:val="en-US"/>
        </w:rPr>
      </w:pPr>
      <w:r w:rsidRPr="00FF6875">
        <w:rPr>
          <w:color w:val="auto"/>
          <w:lang w:val="en-US"/>
        </w:rPr>
        <w:lastRenderedPageBreak/>
        <w:t>Role limitations (Emotional problems)</w:t>
      </w:r>
    </w:p>
    <w:p w14:paraId="795F5C27" w14:textId="1FC7C597" w:rsidR="00F036D9" w:rsidRDefault="00382789" w:rsidP="003F5641">
      <w:pPr>
        <w:pStyle w:val="Heading6"/>
        <w:ind w:left="1620" w:firstLine="540"/>
        <w:rPr>
          <w:color w:val="auto"/>
          <w:lang w:val="en-US"/>
        </w:rPr>
      </w:pPr>
      <w:r>
        <w:rPr>
          <w:noProof/>
          <w:lang w:val="en-US"/>
        </w:rPr>
        <mc:AlternateContent>
          <mc:Choice Requires="wps">
            <w:drawing>
              <wp:anchor distT="0" distB="0" distL="114300" distR="114300" simplePos="0" relativeHeight="251817984" behindDoc="0" locked="0" layoutInCell="1" allowOverlap="1" wp14:anchorId="7CB742D0" wp14:editId="1DEAF520">
                <wp:simplePos x="0" y="0"/>
                <wp:positionH relativeFrom="column">
                  <wp:posOffset>-449580</wp:posOffset>
                </wp:positionH>
                <wp:positionV relativeFrom="paragraph">
                  <wp:posOffset>254635</wp:posOffset>
                </wp:positionV>
                <wp:extent cx="4160520" cy="480060"/>
                <wp:effectExtent l="0" t="0" r="11430" b="15240"/>
                <wp:wrapNone/>
                <wp:docPr id="1663103946" name="Text Box 1"/>
                <wp:cNvGraphicFramePr/>
                <a:graphic xmlns:a="http://schemas.openxmlformats.org/drawingml/2006/main">
                  <a:graphicData uri="http://schemas.microsoft.com/office/word/2010/wordprocessingShape">
                    <wps:wsp>
                      <wps:cNvSpPr txBox="1"/>
                      <wps:spPr>
                        <a:xfrm>
                          <a:off x="0" y="0"/>
                          <a:ext cx="4160520" cy="480060"/>
                        </a:xfrm>
                        <a:prstGeom prst="rect">
                          <a:avLst/>
                        </a:prstGeom>
                        <a:solidFill>
                          <a:schemeClr val="bg1"/>
                        </a:solidFill>
                        <a:ln w="6350">
                          <a:solidFill>
                            <a:schemeClr val="bg1"/>
                          </a:solidFill>
                        </a:ln>
                      </wps:spPr>
                      <wps:txbx>
                        <w:txbxContent>
                          <w:p w14:paraId="3994A27F" w14:textId="191E0059" w:rsidR="00382789" w:rsidRDefault="00382789" w:rsidP="00382789">
                            <w:pPr>
                              <w:jc w:val="center"/>
                            </w:pPr>
                            <w:r>
                              <w:t>Mean value of a</w:t>
                            </w:r>
                            <w:r w:rsidRPr="0053740B">
                              <w:t>ccomplish</w:t>
                            </w:r>
                            <w:r>
                              <w:t>ing</w:t>
                            </w:r>
                            <w:r w:rsidRPr="0053740B">
                              <w:t xml:space="preserve"> less than you would like due to </w:t>
                            </w:r>
                            <w:r>
                              <w:t>Emotion</w:t>
                            </w:r>
                            <w:r w:rsidRPr="0053740B">
                              <w:t>al issues (</w:t>
                            </w:r>
                            <w:r>
                              <w:t>baseline</w:t>
                            </w:r>
                            <w:r w:rsidRPr="0053740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742D0" id="_x0000_s1052" type="#_x0000_t202" style="position:absolute;left:0;text-align:left;margin-left:-35.4pt;margin-top:20.05pt;width:327.6pt;height:37.8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" fillcolor="white [3212]" strokecolor="white [3212]" strokeweight=".5pt">
                <v:textbox>
                  <w:txbxContent>
                    <w:p w14:paraId="3994A27F" w14:textId="191E0059" w:rsidR="00382789" w:rsidRDefault="00382789" w:rsidP="00382789">
                      <w:pPr>
                        <w:jc w:val="center"/>
                      </w:pPr>
                      <w:r>
                        <w:t>Mean value of a</w:t>
                      </w:r>
                      <w:r w:rsidRPr="0053740B">
                        <w:t>ccomplish</w:t>
                      </w:r>
                      <w:r>
                        <w:t>ing</w:t>
                      </w:r>
                      <w:r w:rsidRPr="0053740B">
                        <w:t xml:space="preserve"> less than you would like due to </w:t>
                      </w:r>
                      <w:r>
                        <w:t>Emotion</w:t>
                      </w:r>
                      <w:r w:rsidRPr="0053740B">
                        <w:t>al issues (</w:t>
                      </w:r>
                      <w:r>
                        <w:t>baseline</w:t>
                      </w:r>
                      <w:r w:rsidRPr="0053740B">
                        <w:t>)</w:t>
                      </w:r>
                    </w:p>
                  </w:txbxContent>
                </v:textbox>
              </v:shape>
            </w:pict>
          </mc:Fallback>
        </mc:AlternateContent>
      </w:r>
      <w:r w:rsidR="003F5641" w:rsidRPr="00FF6875">
        <w:rPr>
          <w:color w:val="auto"/>
          <w:lang w:val="en-US"/>
        </w:rPr>
        <w:t>Accomplished less than you  would like</w:t>
      </w:r>
    </w:p>
    <w:p w14:paraId="510C499B" w14:textId="4DF3F01F" w:rsidR="003F5641" w:rsidRPr="00F036D9" w:rsidRDefault="00382789" w:rsidP="00F036D9">
      <w:pPr>
        <w:rPr>
          <w:rFonts w:eastAsiaTheme="majorEastAsia" w:cstheme="majorBidi"/>
          <w:i/>
          <w:iCs/>
          <w:lang w:val="en-US"/>
        </w:rPr>
      </w:pPr>
      <w:r>
        <w:rPr>
          <w:noProof/>
          <w:lang w:val="en-US"/>
        </w:rPr>
        <mc:AlternateContent>
          <mc:Choice Requires="wps">
            <w:drawing>
              <wp:anchor distT="0" distB="0" distL="114300" distR="114300" simplePos="0" relativeHeight="251820032" behindDoc="0" locked="0" layoutInCell="1" allowOverlap="1" wp14:anchorId="48252894" wp14:editId="0C47ED03">
                <wp:simplePos x="0" y="0"/>
                <wp:positionH relativeFrom="column">
                  <wp:posOffset>5471160</wp:posOffset>
                </wp:positionH>
                <wp:positionV relativeFrom="paragraph">
                  <wp:posOffset>38735</wp:posOffset>
                </wp:positionV>
                <wp:extent cx="4160520" cy="480060"/>
                <wp:effectExtent l="0" t="0" r="11430" b="15240"/>
                <wp:wrapNone/>
                <wp:docPr id="79829354" name="Text Box 1"/>
                <wp:cNvGraphicFramePr/>
                <a:graphic xmlns:a="http://schemas.openxmlformats.org/drawingml/2006/main">
                  <a:graphicData uri="http://schemas.microsoft.com/office/word/2010/wordprocessingShape">
                    <wps:wsp>
                      <wps:cNvSpPr txBox="1"/>
                      <wps:spPr>
                        <a:xfrm>
                          <a:off x="0" y="0"/>
                          <a:ext cx="4160520" cy="480060"/>
                        </a:xfrm>
                        <a:prstGeom prst="rect">
                          <a:avLst/>
                        </a:prstGeom>
                        <a:solidFill>
                          <a:schemeClr val="bg1"/>
                        </a:solidFill>
                        <a:ln w="6350">
                          <a:solidFill>
                            <a:schemeClr val="bg1"/>
                          </a:solidFill>
                        </a:ln>
                      </wps:spPr>
                      <wps:txbx>
                        <w:txbxContent>
                          <w:p w14:paraId="2805099E" w14:textId="280B9583" w:rsidR="00382789" w:rsidRDefault="00382789" w:rsidP="00382789">
                            <w:pPr>
                              <w:jc w:val="center"/>
                            </w:pPr>
                            <w:r>
                              <w:t>Mean value of a</w:t>
                            </w:r>
                            <w:r w:rsidRPr="0053740B">
                              <w:t>ccomplish</w:t>
                            </w:r>
                            <w:r>
                              <w:t>ing</w:t>
                            </w:r>
                            <w:r w:rsidRPr="0053740B">
                              <w:t xml:space="preserve"> less than you would like due to </w:t>
                            </w:r>
                            <w:r>
                              <w:t>Emotion</w:t>
                            </w:r>
                            <w:r w:rsidRPr="0053740B">
                              <w:t>al issues (</w:t>
                            </w:r>
                            <w:r>
                              <w:t>follow-up</w:t>
                            </w:r>
                            <w:r w:rsidRPr="0053740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252894" id="_x0000_s1053" type="#_x0000_t202" style="position:absolute;margin-left:430.8pt;margin-top:3.05pt;width:327.6pt;height:37.8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" fillcolor="white [3212]" strokecolor="white [3212]" strokeweight=".5pt">
                <v:textbox>
                  <w:txbxContent>
                    <w:p w14:paraId="2805099E" w14:textId="280B9583" w:rsidR="00382789" w:rsidRDefault="00382789" w:rsidP="00382789">
                      <w:pPr>
                        <w:jc w:val="center"/>
                      </w:pPr>
                      <w:r>
                        <w:t>Mean value of a</w:t>
                      </w:r>
                      <w:r w:rsidRPr="0053740B">
                        <w:t>ccomplish</w:t>
                      </w:r>
                      <w:r>
                        <w:t>ing</w:t>
                      </w:r>
                      <w:r w:rsidRPr="0053740B">
                        <w:t xml:space="preserve"> less than you would like due to </w:t>
                      </w:r>
                      <w:r>
                        <w:t>Emotion</w:t>
                      </w:r>
                      <w:r w:rsidRPr="0053740B">
                        <w:t>al issues (</w:t>
                      </w:r>
                      <w:r>
                        <w:t>follow-up</w:t>
                      </w:r>
                      <w:r w:rsidRPr="0053740B">
                        <w:t>)</w:t>
                      </w:r>
                    </w:p>
                  </w:txbxContent>
                </v:textbox>
              </v:shape>
            </w:pict>
          </mc:Fallback>
        </mc:AlternateContent>
      </w:r>
      <w:r w:rsidR="0036218D" w:rsidRPr="0036218D">
        <w:rPr>
          <w:noProof/>
          <w:lang w:val="en-US"/>
        </w:rPr>
        <w:drawing>
          <wp:anchor distT="0" distB="0" distL="114300" distR="114300" simplePos="0" relativeHeight="251729920" behindDoc="0" locked="0" layoutInCell="1" allowOverlap="1" wp14:anchorId="0B2038EB" wp14:editId="38CD5DCF">
            <wp:simplePos x="0" y="0"/>
            <wp:positionH relativeFrom="column">
              <wp:posOffset>5224780</wp:posOffset>
            </wp:positionH>
            <wp:positionV relativeFrom="paragraph">
              <wp:posOffset>457835</wp:posOffset>
            </wp:positionV>
            <wp:extent cx="4493260" cy="5822950"/>
            <wp:effectExtent l="0" t="0" r="2540" b="6350"/>
            <wp:wrapThrough wrapText="bothSides">
              <wp:wrapPolygon edited="0">
                <wp:start x="0" y="0"/>
                <wp:lineTo x="0" y="21553"/>
                <wp:lineTo x="21521" y="21553"/>
                <wp:lineTo x="21521" y="0"/>
                <wp:lineTo x="0" y="0"/>
              </wp:wrapPolygon>
            </wp:wrapThrough>
            <wp:docPr id="2065525612" name="Picture 1"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25612" name="Picture 1" descr="A graph of a bar chart&#10;&#10;Description automatically generated with medium confidence"/>
                    <pic:cNvPicPr/>
                  </pic:nvPicPr>
                  <pic:blipFill rotWithShape="1">
                    <a:blip r:embed="rId89">
                      <a:extLst>
                        <a:ext uri="{28A0092B-C50C-407E-A947-70E740481C1C}">
                          <a14:useLocalDpi xmlns:a14="http://schemas.microsoft.com/office/drawing/2010/main" val="0"/>
                        </a:ext>
                      </a:extLst>
                    </a:blip>
                    <a:srcRect t="2015"/>
                    <a:stretch/>
                  </pic:blipFill>
                  <pic:spPr bwMode="auto">
                    <a:xfrm>
                      <a:off x="0" y="0"/>
                      <a:ext cx="4493260" cy="58229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36218D" w:rsidRPr="0036218D">
        <w:rPr>
          <w:noProof/>
          <w:lang w:val="en-US"/>
        </w:rPr>
        <w:drawing>
          <wp:anchor distT="0" distB="0" distL="114300" distR="114300" simplePos="0" relativeHeight="251728896" behindDoc="0" locked="0" layoutInCell="1" allowOverlap="1" wp14:anchorId="5C30CBAB" wp14:editId="09761D75">
            <wp:simplePos x="0" y="0"/>
            <wp:positionH relativeFrom="column">
              <wp:posOffset>-827405</wp:posOffset>
            </wp:positionH>
            <wp:positionV relativeFrom="paragraph">
              <wp:posOffset>522605</wp:posOffset>
            </wp:positionV>
            <wp:extent cx="5885815" cy="5757545"/>
            <wp:effectExtent l="0" t="0" r="635" b="0"/>
            <wp:wrapTopAndBottom/>
            <wp:docPr id="1646929964" name="Picture 1" descr="A graph of a grou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929964" name="Picture 1" descr="A graph of a group&#10;&#10;Description automatically generated with medium confidence"/>
                    <pic:cNvPicPr/>
                  </pic:nvPicPr>
                  <pic:blipFill rotWithShape="1">
                    <a:blip r:embed="rId90">
                      <a:extLst>
                        <a:ext uri="{28A0092B-C50C-407E-A947-70E740481C1C}">
                          <a14:useLocalDpi xmlns:a14="http://schemas.microsoft.com/office/drawing/2010/main" val="0"/>
                        </a:ext>
                      </a:extLst>
                    </a:blip>
                    <a:srcRect t="3114"/>
                    <a:stretch/>
                  </pic:blipFill>
                  <pic:spPr bwMode="auto">
                    <a:xfrm>
                      <a:off x="0" y="0"/>
                      <a:ext cx="5885815" cy="5757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036D9">
        <w:rPr>
          <w:lang w:val="en-US"/>
        </w:rPr>
        <w:br w:type="page"/>
      </w:r>
    </w:p>
    <w:p w14:paraId="5A5F4126" w14:textId="2700AEB4" w:rsidR="003F5641" w:rsidRDefault="003F5641" w:rsidP="003F5641">
      <w:pPr>
        <w:pStyle w:val="Heading6"/>
        <w:ind w:left="1620" w:firstLine="540"/>
        <w:rPr>
          <w:color w:val="auto"/>
          <w:lang w:val="en-US"/>
        </w:rPr>
      </w:pPr>
      <w:r w:rsidRPr="00FF6875">
        <w:rPr>
          <w:color w:val="auto"/>
          <w:lang w:val="en-US"/>
        </w:rPr>
        <w:lastRenderedPageBreak/>
        <w:t>Didn't do work or other activities as carefully as usual</w:t>
      </w:r>
    </w:p>
    <w:p w14:paraId="6213288A" w14:textId="603B00D6" w:rsidR="00F036D9" w:rsidRPr="00F036D9" w:rsidRDefault="00382789" w:rsidP="00F036D9">
      <w:pPr>
        <w:rPr>
          <w:lang w:val="en-US"/>
        </w:rPr>
      </w:pPr>
      <w:r>
        <w:rPr>
          <w:noProof/>
          <w:lang w:val="en-US"/>
        </w:rPr>
        <mc:AlternateContent>
          <mc:Choice Requires="wps">
            <w:drawing>
              <wp:anchor distT="0" distB="0" distL="114300" distR="114300" simplePos="0" relativeHeight="251824128" behindDoc="0" locked="0" layoutInCell="1" allowOverlap="1" wp14:anchorId="43AEDBF6" wp14:editId="682D6F4C">
                <wp:simplePos x="0" y="0"/>
                <wp:positionH relativeFrom="column">
                  <wp:posOffset>5676900</wp:posOffset>
                </wp:positionH>
                <wp:positionV relativeFrom="paragraph">
                  <wp:posOffset>243840</wp:posOffset>
                </wp:positionV>
                <wp:extent cx="3977640" cy="457200"/>
                <wp:effectExtent l="0" t="0" r="22860" b="19050"/>
                <wp:wrapNone/>
                <wp:docPr id="289305544" name="Text Box 1"/>
                <wp:cNvGraphicFramePr/>
                <a:graphic xmlns:a="http://schemas.openxmlformats.org/drawingml/2006/main">
                  <a:graphicData uri="http://schemas.microsoft.com/office/word/2010/wordprocessingShape">
                    <wps:wsp>
                      <wps:cNvSpPr txBox="1"/>
                      <wps:spPr>
                        <a:xfrm>
                          <a:off x="0" y="0"/>
                          <a:ext cx="3977640" cy="457200"/>
                        </a:xfrm>
                        <a:prstGeom prst="rect">
                          <a:avLst/>
                        </a:prstGeom>
                        <a:solidFill>
                          <a:schemeClr val="bg1"/>
                        </a:solidFill>
                        <a:ln w="6350">
                          <a:solidFill>
                            <a:schemeClr val="bg1"/>
                          </a:solidFill>
                        </a:ln>
                      </wps:spPr>
                      <wps:txbx>
                        <w:txbxContent>
                          <w:p w14:paraId="5DB0C3C8" w14:textId="1ADE6C77" w:rsidR="00382789" w:rsidRDefault="00382789" w:rsidP="00382789">
                            <w:pPr>
                              <w:jc w:val="center"/>
                            </w:pPr>
                            <w:r>
                              <w:t xml:space="preserve">Mean value didn’t do work or other activities as carefully as usual </w:t>
                            </w:r>
                            <w:r w:rsidRPr="0053740B">
                              <w:t xml:space="preserve">due </w:t>
                            </w:r>
                            <w:r>
                              <w:t>Emotion</w:t>
                            </w:r>
                            <w:r w:rsidRPr="0053740B">
                              <w:t>al issues (</w:t>
                            </w:r>
                            <w:r>
                              <w:t>follow-up</w:t>
                            </w:r>
                            <w:r w:rsidRPr="0053740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EDBF6" id="_x0000_s1054" type="#_x0000_t202" style="position:absolute;margin-left:447pt;margin-top:19.2pt;width:313.2pt;height:36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" fillcolor="white [3212]" strokecolor="white [3212]" strokeweight=".5pt">
                <v:textbox>
                  <w:txbxContent>
                    <w:p w14:paraId="5DB0C3C8" w14:textId="1ADE6C77" w:rsidR="00382789" w:rsidRDefault="00382789" w:rsidP="00382789">
                      <w:pPr>
                        <w:jc w:val="center"/>
                      </w:pPr>
                      <w:r>
                        <w:t xml:space="preserve">Mean value didn’t do work or other activities as carefully as usual </w:t>
                      </w:r>
                      <w:r w:rsidRPr="0053740B">
                        <w:t xml:space="preserve">due </w:t>
                      </w:r>
                      <w:r>
                        <w:t>Emotion</w:t>
                      </w:r>
                      <w:r w:rsidRPr="0053740B">
                        <w:t>al issues (</w:t>
                      </w:r>
                      <w:r>
                        <w:t>follow-up</w:t>
                      </w:r>
                      <w:r w:rsidRPr="0053740B">
                        <w:t>)</w:t>
                      </w:r>
                    </w:p>
                  </w:txbxContent>
                </v:textbox>
              </v:shape>
            </w:pict>
          </mc:Fallback>
        </mc:AlternateContent>
      </w:r>
      <w:r>
        <w:rPr>
          <w:noProof/>
          <w:lang w:val="en-US"/>
        </w:rPr>
        <mc:AlternateContent>
          <mc:Choice Requires="wps">
            <w:drawing>
              <wp:anchor distT="0" distB="0" distL="114300" distR="114300" simplePos="0" relativeHeight="251822080" behindDoc="0" locked="0" layoutInCell="1" allowOverlap="1" wp14:anchorId="61CC2C87" wp14:editId="06DAD45A">
                <wp:simplePos x="0" y="0"/>
                <wp:positionH relativeFrom="column">
                  <wp:posOffset>-205740</wp:posOffset>
                </wp:positionH>
                <wp:positionV relativeFrom="paragraph">
                  <wp:posOffset>241935</wp:posOffset>
                </wp:positionV>
                <wp:extent cx="3977640" cy="457200"/>
                <wp:effectExtent l="0" t="0" r="22860" b="19050"/>
                <wp:wrapNone/>
                <wp:docPr id="1707415599" name="Text Box 1"/>
                <wp:cNvGraphicFramePr/>
                <a:graphic xmlns:a="http://schemas.openxmlformats.org/drawingml/2006/main">
                  <a:graphicData uri="http://schemas.microsoft.com/office/word/2010/wordprocessingShape">
                    <wps:wsp>
                      <wps:cNvSpPr txBox="1"/>
                      <wps:spPr>
                        <a:xfrm>
                          <a:off x="0" y="0"/>
                          <a:ext cx="3977640" cy="457200"/>
                        </a:xfrm>
                        <a:prstGeom prst="rect">
                          <a:avLst/>
                        </a:prstGeom>
                        <a:solidFill>
                          <a:schemeClr val="bg1"/>
                        </a:solidFill>
                        <a:ln w="6350">
                          <a:solidFill>
                            <a:schemeClr val="bg1"/>
                          </a:solidFill>
                        </a:ln>
                      </wps:spPr>
                      <wps:txbx>
                        <w:txbxContent>
                          <w:p w14:paraId="512175B6" w14:textId="776D7BF5" w:rsidR="00382789" w:rsidRDefault="00382789" w:rsidP="00382789">
                            <w:pPr>
                              <w:jc w:val="center"/>
                            </w:pPr>
                            <w:r>
                              <w:t xml:space="preserve">Mean value didn’t do work or other activities as carefully as usual </w:t>
                            </w:r>
                            <w:r w:rsidRPr="0053740B">
                              <w:t xml:space="preserve">due </w:t>
                            </w:r>
                            <w:r>
                              <w:t>Emotion</w:t>
                            </w:r>
                            <w:r w:rsidRPr="0053740B">
                              <w:t>al issues (</w:t>
                            </w:r>
                            <w:r>
                              <w:t>baseline</w:t>
                            </w:r>
                            <w:r w:rsidRPr="0053740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CC2C87" id="_x0000_s1055" type="#_x0000_t202" style="position:absolute;margin-left:-16.2pt;margin-top:19.05pt;width:313.2pt;height:36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" fillcolor="white [3212]" strokecolor="white [3212]" strokeweight=".5pt">
                <v:textbox>
                  <w:txbxContent>
                    <w:p w14:paraId="512175B6" w14:textId="776D7BF5" w:rsidR="00382789" w:rsidRDefault="00382789" w:rsidP="00382789">
                      <w:pPr>
                        <w:jc w:val="center"/>
                      </w:pPr>
                      <w:r>
                        <w:t xml:space="preserve">Mean value didn’t do work or other activities as carefully as usual </w:t>
                      </w:r>
                      <w:r w:rsidRPr="0053740B">
                        <w:t xml:space="preserve">due </w:t>
                      </w:r>
                      <w:r>
                        <w:t>Emotion</w:t>
                      </w:r>
                      <w:r w:rsidRPr="0053740B">
                        <w:t>al issues (</w:t>
                      </w:r>
                      <w:r>
                        <w:t>baseline</w:t>
                      </w:r>
                      <w:r w:rsidRPr="0053740B">
                        <w:t>)</w:t>
                      </w:r>
                    </w:p>
                  </w:txbxContent>
                </v:textbox>
              </v:shape>
            </w:pict>
          </mc:Fallback>
        </mc:AlternateContent>
      </w:r>
      <w:r w:rsidR="007843B4" w:rsidRPr="007843B4">
        <w:rPr>
          <w:noProof/>
          <w:lang w:val="en-US"/>
        </w:rPr>
        <w:drawing>
          <wp:anchor distT="0" distB="0" distL="114300" distR="114300" simplePos="0" relativeHeight="251731968" behindDoc="0" locked="0" layoutInCell="1" allowOverlap="1" wp14:anchorId="0880C19E" wp14:editId="24F7B912">
            <wp:simplePos x="0" y="0"/>
            <wp:positionH relativeFrom="column">
              <wp:posOffset>5279390</wp:posOffset>
            </wp:positionH>
            <wp:positionV relativeFrom="paragraph">
              <wp:posOffset>677091</wp:posOffset>
            </wp:positionV>
            <wp:extent cx="4491355" cy="5790565"/>
            <wp:effectExtent l="0" t="0" r="4445" b="635"/>
            <wp:wrapThrough wrapText="bothSides">
              <wp:wrapPolygon edited="0">
                <wp:start x="0" y="0"/>
                <wp:lineTo x="0" y="21531"/>
                <wp:lineTo x="21530" y="21531"/>
                <wp:lineTo x="21530" y="0"/>
                <wp:lineTo x="0" y="0"/>
              </wp:wrapPolygon>
            </wp:wrapThrough>
            <wp:docPr id="868684084" name="Picture 1"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684084" name="Picture 1" descr="A graph of a bar chart&#10;&#10;Description automatically generated with medium confidence"/>
                    <pic:cNvPicPr/>
                  </pic:nvPicPr>
                  <pic:blipFill rotWithShape="1">
                    <a:blip r:embed="rId91">
                      <a:extLst>
                        <a:ext uri="{28A0092B-C50C-407E-A947-70E740481C1C}">
                          <a14:useLocalDpi xmlns:a14="http://schemas.microsoft.com/office/drawing/2010/main" val="0"/>
                        </a:ext>
                      </a:extLst>
                    </a:blip>
                    <a:srcRect t="2565"/>
                    <a:stretch/>
                  </pic:blipFill>
                  <pic:spPr bwMode="auto">
                    <a:xfrm>
                      <a:off x="0" y="0"/>
                      <a:ext cx="4491355" cy="579056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843B4" w:rsidRPr="0036218D">
        <w:rPr>
          <w:noProof/>
          <w:lang w:val="en-US"/>
        </w:rPr>
        <w:drawing>
          <wp:anchor distT="0" distB="0" distL="114300" distR="114300" simplePos="0" relativeHeight="251730944" behindDoc="0" locked="0" layoutInCell="1" allowOverlap="1" wp14:anchorId="65109B18" wp14:editId="792FC61D">
            <wp:simplePos x="0" y="0"/>
            <wp:positionH relativeFrom="column">
              <wp:posOffset>-621303</wp:posOffset>
            </wp:positionH>
            <wp:positionV relativeFrom="paragraph">
              <wp:posOffset>699044</wp:posOffset>
            </wp:positionV>
            <wp:extent cx="5900420" cy="5768975"/>
            <wp:effectExtent l="0" t="0" r="5080" b="3175"/>
            <wp:wrapTopAndBottom/>
            <wp:docPr id="768808199" name="Picture 1" descr="A graph of a grou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08199" name="Picture 1" descr="A graph of a group&#10;&#10;Description automatically generated with medium confidence"/>
                    <pic:cNvPicPr/>
                  </pic:nvPicPr>
                  <pic:blipFill rotWithShape="1">
                    <a:blip r:embed="rId92">
                      <a:extLst>
                        <a:ext uri="{28A0092B-C50C-407E-A947-70E740481C1C}">
                          <a14:useLocalDpi xmlns:a14="http://schemas.microsoft.com/office/drawing/2010/main" val="0"/>
                        </a:ext>
                      </a:extLst>
                    </a:blip>
                    <a:srcRect t="2930"/>
                    <a:stretch/>
                  </pic:blipFill>
                  <pic:spPr bwMode="auto">
                    <a:xfrm>
                      <a:off x="0" y="0"/>
                      <a:ext cx="5900420" cy="57689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036D9">
        <w:rPr>
          <w:lang w:val="en-US"/>
        </w:rPr>
        <w:br w:type="page"/>
      </w:r>
    </w:p>
    <w:p w14:paraId="135327BF" w14:textId="4133AA53" w:rsidR="00F036D9" w:rsidRDefault="003F5641" w:rsidP="003F5641">
      <w:pPr>
        <w:pStyle w:val="Heading5"/>
        <w:numPr>
          <w:ilvl w:val="5"/>
          <w:numId w:val="6"/>
        </w:numPr>
        <w:rPr>
          <w:color w:val="auto"/>
          <w:lang w:val="en-US"/>
        </w:rPr>
      </w:pPr>
      <w:r w:rsidRPr="00FF6875">
        <w:rPr>
          <w:color w:val="auto"/>
          <w:lang w:val="en-US"/>
        </w:rPr>
        <w:lastRenderedPageBreak/>
        <w:t>Social functioning</w:t>
      </w:r>
    </w:p>
    <w:p w14:paraId="0B8E93E4" w14:textId="761A19B3" w:rsidR="003F5641" w:rsidRPr="00F036D9" w:rsidRDefault="00382789" w:rsidP="00F036D9">
      <w:pPr>
        <w:rPr>
          <w:rFonts w:eastAsiaTheme="majorEastAsia" w:cstheme="majorBidi"/>
          <w:lang w:val="en-US"/>
        </w:rPr>
      </w:pPr>
      <w:r>
        <w:rPr>
          <w:noProof/>
          <w:lang w:val="en-US"/>
        </w:rPr>
        <mc:AlternateContent>
          <mc:Choice Requires="wps">
            <w:drawing>
              <wp:anchor distT="0" distB="0" distL="114300" distR="114300" simplePos="0" relativeHeight="251828224" behindDoc="0" locked="0" layoutInCell="1" allowOverlap="1" wp14:anchorId="1037373E" wp14:editId="4F4DC6AD">
                <wp:simplePos x="0" y="0"/>
                <wp:positionH relativeFrom="column">
                  <wp:posOffset>5334000</wp:posOffset>
                </wp:positionH>
                <wp:positionV relativeFrom="paragraph">
                  <wp:posOffset>274320</wp:posOffset>
                </wp:positionV>
                <wp:extent cx="4099560" cy="541020"/>
                <wp:effectExtent l="0" t="0" r="15240" b="11430"/>
                <wp:wrapNone/>
                <wp:docPr id="1734252856" name="Text Box 1"/>
                <wp:cNvGraphicFramePr/>
                <a:graphic xmlns:a="http://schemas.openxmlformats.org/drawingml/2006/main">
                  <a:graphicData uri="http://schemas.microsoft.com/office/word/2010/wordprocessingShape">
                    <wps:wsp>
                      <wps:cNvSpPr txBox="1"/>
                      <wps:spPr>
                        <a:xfrm>
                          <a:off x="0" y="0"/>
                          <a:ext cx="4099560" cy="541020"/>
                        </a:xfrm>
                        <a:prstGeom prst="rect">
                          <a:avLst/>
                        </a:prstGeom>
                        <a:solidFill>
                          <a:schemeClr val="bg1"/>
                        </a:solidFill>
                        <a:ln w="6350">
                          <a:solidFill>
                            <a:schemeClr val="bg1"/>
                          </a:solidFill>
                        </a:ln>
                      </wps:spPr>
                      <wps:txbx>
                        <w:txbxContent>
                          <w:p w14:paraId="330865A4" w14:textId="2D48D1B0" w:rsidR="00382789" w:rsidRDefault="00382789" w:rsidP="00382789">
                            <w:pPr>
                              <w:jc w:val="center"/>
                            </w:pPr>
                            <w:r>
                              <w:t>Mean value of h</w:t>
                            </w:r>
                            <w:r w:rsidRPr="00717969">
                              <w:t>ow much time health interferes with social activities (</w:t>
                            </w:r>
                            <w:r>
                              <w:t>follow-up</w:t>
                            </w:r>
                            <w:r w:rsidRPr="00717969">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37373E" id="_x0000_s1056" type="#_x0000_t202" style="position:absolute;margin-left:420pt;margin-top:21.6pt;width:322.8pt;height:42.6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" fillcolor="white [3212]" strokecolor="white [3212]" strokeweight=".5pt">
                <v:textbox>
                  <w:txbxContent>
                    <w:p w14:paraId="330865A4" w14:textId="2D48D1B0" w:rsidR="00382789" w:rsidRDefault="00382789" w:rsidP="00382789">
                      <w:pPr>
                        <w:jc w:val="center"/>
                      </w:pPr>
                      <w:r>
                        <w:t>Mean value of h</w:t>
                      </w:r>
                      <w:r w:rsidRPr="00717969">
                        <w:t>ow much time health interferes with social activities (</w:t>
                      </w:r>
                      <w:r>
                        <w:t>follow-up</w:t>
                      </w:r>
                      <w:r w:rsidRPr="00717969">
                        <w:t>)</w:t>
                      </w:r>
                    </w:p>
                  </w:txbxContent>
                </v:textbox>
              </v:shape>
            </w:pict>
          </mc:Fallback>
        </mc:AlternateContent>
      </w:r>
      <w:r>
        <w:rPr>
          <w:noProof/>
          <w:lang w:val="en-US"/>
        </w:rPr>
        <mc:AlternateContent>
          <mc:Choice Requires="wps">
            <w:drawing>
              <wp:anchor distT="0" distB="0" distL="114300" distR="114300" simplePos="0" relativeHeight="251826176" behindDoc="0" locked="0" layoutInCell="1" allowOverlap="1" wp14:anchorId="02B37286" wp14:editId="33CBC379">
                <wp:simplePos x="0" y="0"/>
                <wp:positionH relativeFrom="column">
                  <wp:posOffset>-617220</wp:posOffset>
                </wp:positionH>
                <wp:positionV relativeFrom="paragraph">
                  <wp:posOffset>285115</wp:posOffset>
                </wp:positionV>
                <wp:extent cx="4099560" cy="541020"/>
                <wp:effectExtent l="0" t="0" r="15240" b="11430"/>
                <wp:wrapNone/>
                <wp:docPr id="723176756" name="Text Box 1"/>
                <wp:cNvGraphicFramePr/>
                <a:graphic xmlns:a="http://schemas.openxmlformats.org/drawingml/2006/main">
                  <a:graphicData uri="http://schemas.microsoft.com/office/word/2010/wordprocessingShape">
                    <wps:wsp>
                      <wps:cNvSpPr txBox="1"/>
                      <wps:spPr>
                        <a:xfrm>
                          <a:off x="0" y="0"/>
                          <a:ext cx="4099560" cy="541020"/>
                        </a:xfrm>
                        <a:prstGeom prst="rect">
                          <a:avLst/>
                        </a:prstGeom>
                        <a:solidFill>
                          <a:schemeClr val="bg1"/>
                        </a:solidFill>
                        <a:ln w="6350">
                          <a:solidFill>
                            <a:schemeClr val="bg1"/>
                          </a:solidFill>
                        </a:ln>
                      </wps:spPr>
                      <wps:txbx>
                        <w:txbxContent>
                          <w:p w14:paraId="5196CE77" w14:textId="05C2589E" w:rsidR="00382789" w:rsidRDefault="00382789" w:rsidP="00382789">
                            <w:pPr>
                              <w:jc w:val="center"/>
                            </w:pPr>
                            <w:r>
                              <w:t>Mean value of h</w:t>
                            </w:r>
                            <w:r w:rsidRPr="00717969">
                              <w:t>ow much time health interferes with social activities (baseline)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37286" id="_x0000_s1057" type="#_x0000_t202" style="position:absolute;margin-left:-48.6pt;margin-top:22.45pt;width:322.8pt;height:42.6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" fillcolor="white [3212]" strokecolor="white [3212]" strokeweight=".5pt">
                <v:textbox>
                  <w:txbxContent>
                    <w:p w14:paraId="5196CE77" w14:textId="05C2589E" w:rsidR="00382789" w:rsidRDefault="00382789" w:rsidP="00382789">
                      <w:pPr>
                        <w:jc w:val="center"/>
                      </w:pPr>
                      <w:r>
                        <w:t>Mean value of h</w:t>
                      </w:r>
                      <w:r w:rsidRPr="00717969">
                        <w:t>ow much time health interferes with social activities (baseline)</w:t>
                      </w:r>
                    </w:p>
                  </w:txbxContent>
                </v:textbox>
              </v:shape>
            </w:pict>
          </mc:Fallback>
        </mc:AlternateContent>
      </w:r>
      <w:r w:rsidR="0036218D" w:rsidRPr="0036218D">
        <w:rPr>
          <w:noProof/>
          <w:lang w:val="en-US"/>
        </w:rPr>
        <w:drawing>
          <wp:anchor distT="0" distB="0" distL="114300" distR="114300" simplePos="0" relativeHeight="251722752" behindDoc="0" locked="0" layoutInCell="1" allowOverlap="1" wp14:anchorId="2791FE9C" wp14:editId="19F45FE3">
            <wp:simplePos x="0" y="0"/>
            <wp:positionH relativeFrom="column">
              <wp:posOffset>-914400</wp:posOffset>
            </wp:positionH>
            <wp:positionV relativeFrom="paragraph">
              <wp:posOffset>814705</wp:posOffset>
            </wp:positionV>
            <wp:extent cx="5900420" cy="5715000"/>
            <wp:effectExtent l="0" t="0" r="5080" b="0"/>
            <wp:wrapTopAndBottom/>
            <wp:docPr id="1700500702" name="Picture 1" descr="A graph of a group and a grou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00702" name="Picture 1" descr="A graph of a group and a group&#10;&#10;Description automatically generated with medium confidence"/>
                    <pic:cNvPicPr/>
                  </pic:nvPicPr>
                  <pic:blipFill rotWithShape="1">
                    <a:blip r:embed="rId93">
                      <a:extLst>
                        <a:ext uri="{28A0092B-C50C-407E-A947-70E740481C1C}">
                          <a14:useLocalDpi xmlns:a14="http://schemas.microsoft.com/office/drawing/2010/main" val="0"/>
                        </a:ext>
                      </a:extLst>
                    </a:blip>
                    <a:srcRect t="3846"/>
                    <a:stretch/>
                  </pic:blipFill>
                  <pic:spPr bwMode="auto">
                    <a:xfrm>
                      <a:off x="0" y="0"/>
                      <a:ext cx="5900420" cy="5715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6218D" w:rsidRPr="0036218D">
        <w:rPr>
          <w:noProof/>
          <w:lang w:val="en-US"/>
        </w:rPr>
        <w:drawing>
          <wp:anchor distT="0" distB="0" distL="114300" distR="114300" simplePos="0" relativeHeight="251723776" behindDoc="0" locked="0" layoutInCell="1" allowOverlap="1" wp14:anchorId="5D10842A" wp14:editId="7460BAE4">
            <wp:simplePos x="0" y="0"/>
            <wp:positionH relativeFrom="column">
              <wp:posOffset>4988560</wp:posOffset>
            </wp:positionH>
            <wp:positionV relativeFrom="paragraph">
              <wp:posOffset>814433</wp:posOffset>
            </wp:positionV>
            <wp:extent cx="4517390" cy="5779135"/>
            <wp:effectExtent l="0" t="0" r="0" b="0"/>
            <wp:wrapThrough wrapText="bothSides">
              <wp:wrapPolygon edited="0">
                <wp:start x="0" y="0"/>
                <wp:lineTo x="0" y="21503"/>
                <wp:lineTo x="21497" y="21503"/>
                <wp:lineTo x="21497" y="0"/>
                <wp:lineTo x="0" y="0"/>
              </wp:wrapPolygon>
            </wp:wrapThrough>
            <wp:docPr id="536637481" name="Picture 1" descr="A graph of a group and a grou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37481" name="Picture 1" descr="A graph of a group and a group&#10;&#10;Description automatically generated with medium confidence"/>
                    <pic:cNvPicPr/>
                  </pic:nvPicPr>
                  <pic:blipFill rotWithShape="1">
                    <a:blip r:embed="rId94">
                      <a:extLst>
                        <a:ext uri="{28A0092B-C50C-407E-A947-70E740481C1C}">
                          <a14:useLocalDpi xmlns:a14="http://schemas.microsoft.com/office/drawing/2010/main" val="0"/>
                        </a:ext>
                      </a:extLst>
                    </a:blip>
                    <a:srcRect t="2748" r="23155"/>
                    <a:stretch/>
                  </pic:blipFill>
                  <pic:spPr bwMode="auto">
                    <a:xfrm>
                      <a:off x="0" y="0"/>
                      <a:ext cx="4517390" cy="5779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036D9">
        <w:rPr>
          <w:lang w:val="en-US"/>
        </w:rPr>
        <w:br w:type="page"/>
      </w:r>
    </w:p>
    <w:p w14:paraId="3E4D59EC" w14:textId="5FCDC86B" w:rsidR="003F5641" w:rsidRPr="00AC2D35" w:rsidRDefault="003F5641" w:rsidP="00F036D9">
      <w:pPr>
        <w:pStyle w:val="Heading5"/>
        <w:numPr>
          <w:ilvl w:val="5"/>
          <w:numId w:val="6"/>
        </w:numPr>
        <w:rPr>
          <w:color w:val="auto"/>
          <w:lang w:val="en-US"/>
        </w:rPr>
      </w:pPr>
      <w:r w:rsidRPr="00FF6875">
        <w:rPr>
          <w:color w:val="auto"/>
          <w:lang w:val="en-US"/>
        </w:rPr>
        <w:lastRenderedPageBreak/>
        <w:t>Vitality</w:t>
      </w:r>
      <w:r w:rsidR="007843B4" w:rsidRPr="007843B4">
        <w:rPr>
          <w:noProof/>
          <w:lang w:val="en-US"/>
        </w:rPr>
        <w:drawing>
          <wp:anchor distT="0" distB="0" distL="114300" distR="114300" simplePos="0" relativeHeight="251740160" behindDoc="0" locked="0" layoutInCell="1" allowOverlap="1" wp14:anchorId="23DFEF7F" wp14:editId="124B374B">
            <wp:simplePos x="0" y="0"/>
            <wp:positionH relativeFrom="column">
              <wp:posOffset>5094515</wp:posOffset>
            </wp:positionH>
            <wp:positionV relativeFrom="paragraph">
              <wp:posOffset>477701</wp:posOffset>
            </wp:positionV>
            <wp:extent cx="4470187" cy="5943600"/>
            <wp:effectExtent l="0" t="0" r="6985" b="0"/>
            <wp:wrapThrough wrapText="bothSides">
              <wp:wrapPolygon edited="0">
                <wp:start x="0" y="0"/>
                <wp:lineTo x="0" y="21531"/>
                <wp:lineTo x="21542" y="21531"/>
                <wp:lineTo x="21542" y="0"/>
                <wp:lineTo x="0" y="0"/>
              </wp:wrapPolygon>
            </wp:wrapThrough>
            <wp:docPr id="1451273616" name="Picture 1" descr="A graph of a bar and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73616" name="Picture 1" descr="A graph of a bar and a graph of a graph&#10;&#10;Description automatically generated with medium confidence"/>
                    <pic:cNvPicPr/>
                  </pic:nvPicPr>
                  <pic:blipFill>
                    <a:blip r:embed="rId95">
                      <a:extLst>
                        <a:ext uri="{28A0092B-C50C-407E-A947-70E740481C1C}">
                          <a14:useLocalDpi xmlns:a14="http://schemas.microsoft.com/office/drawing/2010/main" val="0"/>
                        </a:ext>
                      </a:extLst>
                    </a:blip>
                    <a:stretch>
                      <a:fillRect/>
                    </a:stretch>
                  </pic:blipFill>
                  <pic:spPr>
                    <a:xfrm>
                      <a:off x="0" y="0"/>
                      <a:ext cx="4470187" cy="5943600"/>
                    </a:xfrm>
                    <a:prstGeom prst="rect">
                      <a:avLst/>
                    </a:prstGeom>
                  </pic:spPr>
                </pic:pic>
              </a:graphicData>
            </a:graphic>
          </wp:anchor>
        </w:drawing>
      </w:r>
      <w:r w:rsidR="007843B4" w:rsidRPr="007843B4">
        <w:rPr>
          <w:noProof/>
          <w:lang w:val="en-US"/>
        </w:rPr>
        <w:drawing>
          <wp:anchor distT="0" distB="0" distL="114300" distR="114300" simplePos="0" relativeHeight="251739136" behindDoc="0" locked="0" layoutInCell="1" allowOverlap="1" wp14:anchorId="07B39034" wp14:editId="354E663B">
            <wp:simplePos x="0" y="0"/>
            <wp:positionH relativeFrom="column">
              <wp:posOffset>-881743</wp:posOffset>
            </wp:positionH>
            <wp:positionV relativeFrom="paragraph">
              <wp:posOffset>478337</wp:posOffset>
            </wp:positionV>
            <wp:extent cx="5900561" cy="5943600"/>
            <wp:effectExtent l="0" t="0" r="5080" b="0"/>
            <wp:wrapTopAndBottom/>
            <wp:docPr id="989517230" name="Picture 1" descr="A graph of a group and a grou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17230" name="Picture 1" descr="A graph of a group and a group&#10;&#10;Description automatically generated with medium confidence"/>
                    <pic:cNvPicPr/>
                  </pic:nvPicPr>
                  <pic:blipFill>
                    <a:blip r:embed="rId96">
                      <a:extLst>
                        <a:ext uri="{28A0092B-C50C-407E-A947-70E740481C1C}">
                          <a14:useLocalDpi xmlns:a14="http://schemas.microsoft.com/office/drawing/2010/main" val="0"/>
                        </a:ext>
                      </a:extLst>
                    </a:blip>
                    <a:stretch>
                      <a:fillRect/>
                    </a:stretch>
                  </pic:blipFill>
                  <pic:spPr>
                    <a:xfrm>
                      <a:off x="0" y="0"/>
                      <a:ext cx="5900561" cy="5943600"/>
                    </a:xfrm>
                    <a:prstGeom prst="rect">
                      <a:avLst/>
                    </a:prstGeom>
                  </pic:spPr>
                </pic:pic>
              </a:graphicData>
            </a:graphic>
          </wp:anchor>
        </w:drawing>
      </w:r>
      <w:r w:rsidR="00F036D9" w:rsidRPr="00AC2D35">
        <w:rPr>
          <w:lang w:val="en-US"/>
        </w:rPr>
        <w:br w:type="page"/>
      </w:r>
    </w:p>
    <w:p w14:paraId="0DC098F8" w14:textId="7255B0B2" w:rsidR="00F036D9" w:rsidRDefault="007B4E10" w:rsidP="007B4E10">
      <w:pPr>
        <w:pStyle w:val="Heading5"/>
        <w:numPr>
          <w:ilvl w:val="5"/>
          <w:numId w:val="6"/>
        </w:numPr>
        <w:rPr>
          <w:color w:val="auto"/>
          <w:lang w:val="en-US"/>
        </w:rPr>
      </w:pPr>
      <w:r>
        <w:rPr>
          <w:color w:val="auto"/>
          <w:lang w:val="en-US"/>
        </w:rPr>
        <w:lastRenderedPageBreak/>
        <w:t>Pain</w:t>
      </w:r>
    </w:p>
    <w:p w14:paraId="6C8B2B3F" w14:textId="5734792E" w:rsidR="007B4E10" w:rsidRPr="00F036D9" w:rsidRDefault="00FA0CA2" w:rsidP="00F036D9">
      <w:pPr>
        <w:rPr>
          <w:rFonts w:eastAsiaTheme="majorEastAsia" w:cstheme="majorBidi"/>
          <w:lang w:val="en-US"/>
        </w:rPr>
      </w:pPr>
      <w:r w:rsidRPr="007843B4">
        <w:rPr>
          <w:noProof/>
          <w:lang w:val="en-US"/>
        </w:rPr>
        <w:drawing>
          <wp:anchor distT="0" distB="0" distL="114300" distR="114300" simplePos="0" relativeHeight="251734016" behindDoc="0" locked="0" layoutInCell="1" allowOverlap="1" wp14:anchorId="5C7F29F7" wp14:editId="2FF76AC4">
            <wp:simplePos x="0" y="0"/>
            <wp:positionH relativeFrom="column">
              <wp:posOffset>4259580</wp:posOffset>
            </wp:positionH>
            <wp:positionV relativeFrom="paragraph">
              <wp:posOffset>1032510</wp:posOffset>
            </wp:positionV>
            <wp:extent cx="4506595" cy="5778500"/>
            <wp:effectExtent l="0" t="0" r="8255" b="0"/>
            <wp:wrapThrough wrapText="bothSides">
              <wp:wrapPolygon edited="0">
                <wp:start x="0" y="0"/>
                <wp:lineTo x="0" y="21505"/>
                <wp:lineTo x="21548" y="21505"/>
                <wp:lineTo x="21548" y="0"/>
                <wp:lineTo x="0" y="0"/>
              </wp:wrapPolygon>
            </wp:wrapThrough>
            <wp:docPr id="1124322575" name="Picture 1" descr="A graph of a grou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22575" name="Picture 1" descr="A graph of a group&#10;&#10;Description automatically generated with medium confidence"/>
                    <pic:cNvPicPr/>
                  </pic:nvPicPr>
                  <pic:blipFill rotWithShape="1">
                    <a:blip r:embed="rId97">
                      <a:extLst>
                        <a:ext uri="{28A0092B-C50C-407E-A947-70E740481C1C}">
                          <a14:useLocalDpi xmlns:a14="http://schemas.microsoft.com/office/drawing/2010/main" val="0"/>
                        </a:ext>
                      </a:extLst>
                    </a:blip>
                    <a:srcRect l="1" t="2748" r="23798"/>
                    <a:stretch/>
                  </pic:blipFill>
                  <pic:spPr bwMode="auto">
                    <a:xfrm>
                      <a:off x="0" y="0"/>
                      <a:ext cx="4506595" cy="5778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82789">
        <w:rPr>
          <w:noProof/>
          <w:lang w:val="en-US"/>
        </w:rPr>
        <mc:AlternateContent>
          <mc:Choice Requires="wps">
            <w:drawing>
              <wp:anchor distT="0" distB="0" distL="114300" distR="114300" simplePos="0" relativeHeight="251832320" behindDoc="0" locked="0" layoutInCell="1" allowOverlap="1" wp14:anchorId="53C7F795" wp14:editId="68DB3E5D">
                <wp:simplePos x="0" y="0"/>
                <wp:positionH relativeFrom="column">
                  <wp:posOffset>5463540</wp:posOffset>
                </wp:positionH>
                <wp:positionV relativeFrom="paragraph">
                  <wp:posOffset>117475</wp:posOffset>
                </wp:positionV>
                <wp:extent cx="4099560" cy="541020"/>
                <wp:effectExtent l="0" t="0" r="15240" b="11430"/>
                <wp:wrapNone/>
                <wp:docPr id="1312815088" name="Text Box 1"/>
                <wp:cNvGraphicFramePr/>
                <a:graphic xmlns:a="http://schemas.openxmlformats.org/drawingml/2006/main">
                  <a:graphicData uri="http://schemas.microsoft.com/office/word/2010/wordprocessingShape">
                    <wps:wsp>
                      <wps:cNvSpPr txBox="1"/>
                      <wps:spPr>
                        <a:xfrm>
                          <a:off x="0" y="0"/>
                          <a:ext cx="4099560" cy="541020"/>
                        </a:xfrm>
                        <a:prstGeom prst="rect">
                          <a:avLst/>
                        </a:prstGeom>
                        <a:solidFill>
                          <a:schemeClr val="bg1"/>
                        </a:solidFill>
                        <a:ln w="6350">
                          <a:solidFill>
                            <a:schemeClr val="bg1"/>
                          </a:solidFill>
                        </a:ln>
                      </wps:spPr>
                      <wps:txbx>
                        <w:txbxContent>
                          <w:p w14:paraId="401B3453" w14:textId="1881D3DE" w:rsidR="00382789" w:rsidRDefault="00382789" w:rsidP="00382789">
                            <w:pPr>
                              <w:jc w:val="center"/>
                            </w:pPr>
                            <w:r>
                              <w:t>Mean value of h</w:t>
                            </w:r>
                            <w:r w:rsidRPr="00382789">
                              <w:t>ow much pain interferes with normal work (</w:t>
                            </w:r>
                            <w:r>
                              <w:t>follow-up</w:t>
                            </w:r>
                            <w:r w:rsidRPr="00382789">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7F795" id="_x0000_s1058" type="#_x0000_t202" style="position:absolute;margin-left:430.2pt;margin-top:9.25pt;width:322.8pt;height:42.6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" fillcolor="white [3212]" strokecolor="white [3212]" strokeweight=".5pt">
                <v:textbox>
                  <w:txbxContent>
                    <w:p w14:paraId="401B3453" w14:textId="1881D3DE" w:rsidR="00382789" w:rsidRDefault="00382789" w:rsidP="00382789">
                      <w:pPr>
                        <w:jc w:val="center"/>
                      </w:pPr>
                      <w:r>
                        <w:t>Mean value of h</w:t>
                      </w:r>
                      <w:r w:rsidRPr="00382789">
                        <w:t>ow much pain interferes with normal work (</w:t>
                      </w:r>
                      <w:r>
                        <w:t>follow-up</w:t>
                      </w:r>
                      <w:r w:rsidRPr="00382789">
                        <w:t>)</w:t>
                      </w:r>
                    </w:p>
                  </w:txbxContent>
                </v:textbox>
              </v:shape>
            </w:pict>
          </mc:Fallback>
        </mc:AlternateContent>
      </w:r>
      <w:r w:rsidR="00382789">
        <w:rPr>
          <w:noProof/>
          <w:lang w:val="en-US"/>
        </w:rPr>
        <mc:AlternateContent>
          <mc:Choice Requires="wps">
            <w:drawing>
              <wp:anchor distT="0" distB="0" distL="114300" distR="114300" simplePos="0" relativeHeight="251830272" behindDoc="0" locked="0" layoutInCell="1" allowOverlap="1" wp14:anchorId="1C99B98B" wp14:editId="5AA26D6D">
                <wp:simplePos x="0" y="0"/>
                <wp:positionH relativeFrom="column">
                  <wp:posOffset>-480060</wp:posOffset>
                </wp:positionH>
                <wp:positionV relativeFrom="paragraph">
                  <wp:posOffset>114300</wp:posOffset>
                </wp:positionV>
                <wp:extent cx="4099560" cy="541020"/>
                <wp:effectExtent l="0" t="0" r="15240" b="11430"/>
                <wp:wrapNone/>
                <wp:docPr id="1593062252" name="Text Box 1"/>
                <wp:cNvGraphicFramePr/>
                <a:graphic xmlns:a="http://schemas.openxmlformats.org/drawingml/2006/main">
                  <a:graphicData uri="http://schemas.microsoft.com/office/word/2010/wordprocessingShape">
                    <wps:wsp>
                      <wps:cNvSpPr txBox="1"/>
                      <wps:spPr>
                        <a:xfrm>
                          <a:off x="0" y="0"/>
                          <a:ext cx="4099560" cy="541020"/>
                        </a:xfrm>
                        <a:prstGeom prst="rect">
                          <a:avLst/>
                        </a:prstGeom>
                        <a:solidFill>
                          <a:schemeClr val="bg1"/>
                        </a:solidFill>
                        <a:ln w="6350">
                          <a:solidFill>
                            <a:schemeClr val="bg1"/>
                          </a:solidFill>
                        </a:ln>
                      </wps:spPr>
                      <wps:txbx>
                        <w:txbxContent>
                          <w:p w14:paraId="5DA12846" w14:textId="0A76C36F" w:rsidR="00382789" w:rsidRDefault="00382789" w:rsidP="00382789">
                            <w:pPr>
                              <w:jc w:val="center"/>
                            </w:pPr>
                            <w:r>
                              <w:t>Mean value of h</w:t>
                            </w:r>
                            <w:r w:rsidRPr="00382789">
                              <w:t>ow much pain interferes with normal work (baseline)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99B98B" id="_x0000_s1059" type="#_x0000_t202" style="position:absolute;margin-left:-37.8pt;margin-top:9pt;width:322.8pt;height:42.6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" fillcolor="white [3212]" strokecolor="white [3212]" strokeweight=".5pt">
                <v:textbox>
                  <w:txbxContent>
                    <w:p w14:paraId="5DA12846" w14:textId="0A76C36F" w:rsidR="00382789" w:rsidRDefault="00382789" w:rsidP="00382789">
                      <w:pPr>
                        <w:jc w:val="center"/>
                      </w:pPr>
                      <w:r>
                        <w:t>Mean value of h</w:t>
                      </w:r>
                      <w:r w:rsidRPr="00382789">
                        <w:t>ow much pain interferes with normal work (baseline)</w:t>
                      </w:r>
                    </w:p>
                  </w:txbxContent>
                </v:textbox>
              </v:shape>
            </w:pict>
          </mc:Fallback>
        </mc:AlternateContent>
      </w:r>
      <w:r w:rsidR="007843B4" w:rsidRPr="007843B4">
        <w:rPr>
          <w:noProof/>
          <w:lang w:val="en-US"/>
        </w:rPr>
        <w:drawing>
          <wp:anchor distT="0" distB="0" distL="114300" distR="114300" simplePos="0" relativeHeight="251732992" behindDoc="0" locked="0" layoutInCell="1" allowOverlap="1" wp14:anchorId="1C38AD7B" wp14:editId="7EEB2150">
            <wp:simplePos x="0" y="0"/>
            <wp:positionH relativeFrom="column">
              <wp:posOffset>-860425</wp:posOffset>
            </wp:positionH>
            <wp:positionV relativeFrom="paragraph">
              <wp:posOffset>651510</wp:posOffset>
            </wp:positionV>
            <wp:extent cx="5893435" cy="5779770"/>
            <wp:effectExtent l="0" t="0" r="0" b="0"/>
            <wp:wrapTopAndBottom/>
            <wp:docPr id="2061260771" name="Picture 1" descr="A graph of a service do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60771" name="Picture 1" descr="A graph of a service dog&#10;&#10;Description automatically generated with medium confidence"/>
                    <pic:cNvPicPr/>
                  </pic:nvPicPr>
                  <pic:blipFill rotWithShape="1">
                    <a:blip r:embed="rId98">
                      <a:extLst>
                        <a:ext uri="{28A0092B-C50C-407E-A947-70E740481C1C}">
                          <a14:useLocalDpi xmlns:a14="http://schemas.microsoft.com/office/drawing/2010/main" val="0"/>
                        </a:ext>
                      </a:extLst>
                    </a:blip>
                    <a:srcRect t="2748"/>
                    <a:stretch/>
                  </pic:blipFill>
                  <pic:spPr bwMode="auto">
                    <a:xfrm>
                      <a:off x="0" y="0"/>
                      <a:ext cx="5893435" cy="57797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036D9">
        <w:rPr>
          <w:lang w:val="en-US"/>
        </w:rPr>
        <w:br w:type="page"/>
      </w:r>
    </w:p>
    <w:p w14:paraId="18EA97DD" w14:textId="4EF385F6" w:rsidR="007B4E10" w:rsidRDefault="007B4E10" w:rsidP="007B4E10">
      <w:pPr>
        <w:pStyle w:val="Heading5"/>
        <w:numPr>
          <w:ilvl w:val="5"/>
          <w:numId w:val="6"/>
        </w:numPr>
        <w:rPr>
          <w:color w:val="auto"/>
          <w:lang w:val="en-US"/>
        </w:rPr>
      </w:pPr>
      <w:r>
        <w:rPr>
          <w:color w:val="auto"/>
          <w:lang w:val="en-US"/>
        </w:rPr>
        <w:lastRenderedPageBreak/>
        <w:t>Mental Health</w:t>
      </w:r>
    </w:p>
    <w:p w14:paraId="7AD0BC45" w14:textId="247042DA" w:rsidR="00F036D9" w:rsidRDefault="007B4E10" w:rsidP="007B4E10">
      <w:pPr>
        <w:pStyle w:val="Heading6"/>
        <w:ind w:firstLine="2160"/>
        <w:rPr>
          <w:lang w:val="en-US"/>
        </w:rPr>
      </w:pPr>
      <w:r>
        <w:rPr>
          <w:lang w:val="en-US"/>
        </w:rPr>
        <w:t>Feeling calm and peaceful</w:t>
      </w:r>
    </w:p>
    <w:p w14:paraId="19BE2298" w14:textId="4423BD5A" w:rsidR="007B4E10" w:rsidRPr="00F036D9" w:rsidRDefault="007843B4" w:rsidP="00F036D9">
      <w:pPr>
        <w:rPr>
          <w:rFonts w:eastAsiaTheme="majorEastAsia" w:cstheme="majorBidi"/>
          <w:i/>
          <w:iCs/>
          <w:color w:val="595959" w:themeColor="text1" w:themeTint="A6"/>
          <w:lang w:val="en-US"/>
        </w:rPr>
      </w:pPr>
      <w:r w:rsidRPr="007843B4">
        <w:rPr>
          <w:noProof/>
          <w:lang w:val="en-US"/>
        </w:rPr>
        <w:drawing>
          <wp:anchor distT="0" distB="0" distL="114300" distR="114300" simplePos="0" relativeHeight="251736064" behindDoc="0" locked="0" layoutInCell="1" allowOverlap="1" wp14:anchorId="4005F7F3" wp14:editId="3038A340">
            <wp:simplePos x="0" y="0"/>
            <wp:positionH relativeFrom="column">
              <wp:posOffset>5090160</wp:posOffset>
            </wp:positionH>
            <wp:positionV relativeFrom="paragraph">
              <wp:posOffset>347980</wp:posOffset>
            </wp:positionV>
            <wp:extent cx="4471670" cy="5943600"/>
            <wp:effectExtent l="0" t="0" r="5080" b="0"/>
            <wp:wrapThrough wrapText="bothSides">
              <wp:wrapPolygon edited="0">
                <wp:start x="0" y="0"/>
                <wp:lineTo x="0" y="21531"/>
                <wp:lineTo x="21533" y="21531"/>
                <wp:lineTo x="21533" y="0"/>
                <wp:lineTo x="0" y="0"/>
              </wp:wrapPolygon>
            </wp:wrapThrough>
            <wp:docPr id="915188349" name="Picture 1"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188349" name="Picture 1" descr="A graph of a bar chart&#10;&#10;Description automatically generated with medium confidence"/>
                    <pic:cNvPicPr/>
                  </pic:nvPicPr>
                  <pic:blipFill>
                    <a:blip r:embed="rId99">
                      <a:extLst>
                        <a:ext uri="{28A0092B-C50C-407E-A947-70E740481C1C}">
                          <a14:useLocalDpi xmlns:a14="http://schemas.microsoft.com/office/drawing/2010/main" val="0"/>
                        </a:ext>
                      </a:extLst>
                    </a:blip>
                    <a:stretch>
                      <a:fillRect/>
                    </a:stretch>
                  </pic:blipFill>
                  <pic:spPr>
                    <a:xfrm>
                      <a:off x="0" y="0"/>
                      <a:ext cx="4471670" cy="5943600"/>
                    </a:xfrm>
                    <a:prstGeom prst="rect">
                      <a:avLst/>
                    </a:prstGeom>
                  </pic:spPr>
                </pic:pic>
              </a:graphicData>
            </a:graphic>
          </wp:anchor>
        </w:drawing>
      </w:r>
      <w:r w:rsidRPr="007843B4">
        <w:rPr>
          <w:noProof/>
          <w:lang w:val="en-US"/>
        </w:rPr>
        <w:drawing>
          <wp:anchor distT="0" distB="0" distL="114300" distR="114300" simplePos="0" relativeHeight="251735040" behindDoc="0" locked="0" layoutInCell="1" allowOverlap="1" wp14:anchorId="1CB1457E" wp14:editId="2B4982D5">
            <wp:simplePos x="0" y="0"/>
            <wp:positionH relativeFrom="column">
              <wp:posOffset>-859790</wp:posOffset>
            </wp:positionH>
            <wp:positionV relativeFrom="paragraph">
              <wp:posOffset>348706</wp:posOffset>
            </wp:positionV>
            <wp:extent cx="5886215" cy="5943600"/>
            <wp:effectExtent l="0" t="0" r="635" b="0"/>
            <wp:wrapTopAndBottom/>
            <wp:docPr id="202959290" name="Picture 1" descr="A graph of a group and a grou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9290" name="Picture 1" descr="A graph of a group and a group&#10;&#10;Description automatically generated with medium confidence"/>
                    <pic:cNvPicPr/>
                  </pic:nvPicPr>
                  <pic:blipFill>
                    <a:blip r:embed="rId100">
                      <a:extLst>
                        <a:ext uri="{28A0092B-C50C-407E-A947-70E740481C1C}">
                          <a14:useLocalDpi xmlns:a14="http://schemas.microsoft.com/office/drawing/2010/main" val="0"/>
                        </a:ext>
                      </a:extLst>
                    </a:blip>
                    <a:stretch>
                      <a:fillRect/>
                    </a:stretch>
                  </pic:blipFill>
                  <pic:spPr>
                    <a:xfrm>
                      <a:off x="0" y="0"/>
                      <a:ext cx="5886215" cy="5943600"/>
                    </a:xfrm>
                    <a:prstGeom prst="rect">
                      <a:avLst/>
                    </a:prstGeom>
                  </pic:spPr>
                </pic:pic>
              </a:graphicData>
            </a:graphic>
          </wp:anchor>
        </w:drawing>
      </w:r>
      <w:r w:rsidR="00F036D9">
        <w:rPr>
          <w:lang w:val="en-US"/>
        </w:rPr>
        <w:br w:type="page"/>
      </w:r>
    </w:p>
    <w:p w14:paraId="59D69A4E" w14:textId="22F45A28" w:rsidR="007B4E10" w:rsidRDefault="007B4E10" w:rsidP="007B4E10">
      <w:pPr>
        <w:pStyle w:val="Heading6"/>
        <w:ind w:firstLine="2160"/>
        <w:rPr>
          <w:lang w:val="en-US"/>
        </w:rPr>
      </w:pPr>
      <w:r>
        <w:rPr>
          <w:lang w:val="en-US"/>
        </w:rPr>
        <w:lastRenderedPageBreak/>
        <w:t>Feeling blue and down</w:t>
      </w:r>
    </w:p>
    <w:p w14:paraId="10ACAD74" w14:textId="59291CEE" w:rsidR="007843B4" w:rsidRPr="007843B4" w:rsidRDefault="007843B4" w:rsidP="007843B4">
      <w:pPr>
        <w:rPr>
          <w:lang w:val="en-US"/>
        </w:rPr>
      </w:pPr>
      <w:r w:rsidRPr="007843B4">
        <w:rPr>
          <w:noProof/>
          <w:lang w:val="en-US"/>
        </w:rPr>
        <w:drawing>
          <wp:anchor distT="0" distB="0" distL="114300" distR="114300" simplePos="0" relativeHeight="251738112" behindDoc="0" locked="0" layoutInCell="1" allowOverlap="1" wp14:anchorId="1947BE8A" wp14:editId="40C5D695">
            <wp:simplePos x="0" y="0"/>
            <wp:positionH relativeFrom="column">
              <wp:posOffset>5050881</wp:posOffset>
            </wp:positionH>
            <wp:positionV relativeFrom="paragraph">
              <wp:posOffset>832213</wp:posOffset>
            </wp:positionV>
            <wp:extent cx="4443619" cy="5943600"/>
            <wp:effectExtent l="0" t="0" r="0" b="0"/>
            <wp:wrapThrough wrapText="bothSides">
              <wp:wrapPolygon edited="0">
                <wp:start x="0" y="0"/>
                <wp:lineTo x="0" y="21531"/>
                <wp:lineTo x="21486" y="21531"/>
                <wp:lineTo x="21486" y="0"/>
                <wp:lineTo x="0" y="0"/>
              </wp:wrapPolygon>
            </wp:wrapThrough>
            <wp:docPr id="693439763" name="Picture 1"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439763" name="Picture 1" descr="A graph of a bar chart&#10;&#10;Description automatically generated with medium confidence"/>
                    <pic:cNvPicPr/>
                  </pic:nvPicPr>
                  <pic:blipFill>
                    <a:blip r:embed="rId101">
                      <a:extLst>
                        <a:ext uri="{28A0092B-C50C-407E-A947-70E740481C1C}">
                          <a14:useLocalDpi xmlns:a14="http://schemas.microsoft.com/office/drawing/2010/main" val="0"/>
                        </a:ext>
                      </a:extLst>
                    </a:blip>
                    <a:stretch>
                      <a:fillRect/>
                    </a:stretch>
                  </pic:blipFill>
                  <pic:spPr>
                    <a:xfrm>
                      <a:off x="0" y="0"/>
                      <a:ext cx="4443619" cy="5943600"/>
                    </a:xfrm>
                    <a:prstGeom prst="rect">
                      <a:avLst/>
                    </a:prstGeom>
                  </pic:spPr>
                </pic:pic>
              </a:graphicData>
            </a:graphic>
          </wp:anchor>
        </w:drawing>
      </w:r>
      <w:r w:rsidRPr="007843B4">
        <w:rPr>
          <w:noProof/>
          <w:lang w:val="en-US"/>
        </w:rPr>
        <w:drawing>
          <wp:anchor distT="0" distB="0" distL="114300" distR="114300" simplePos="0" relativeHeight="251737088" behindDoc="0" locked="0" layoutInCell="1" allowOverlap="1" wp14:anchorId="4EECD3EC" wp14:editId="52953F5E">
            <wp:simplePos x="0" y="0"/>
            <wp:positionH relativeFrom="column">
              <wp:posOffset>-870857</wp:posOffset>
            </wp:positionH>
            <wp:positionV relativeFrom="paragraph">
              <wp:posOffset>763905</wp:posOffset>
            </wp:positionV>
            <wp:extent cx="5922346" cy="5943600"/>
            <wp:effectExtent l="0" t="0" r="2540" b="0"/>
            <wp:wrapTopAndBottom/>
            <wp:docPr id="1715334566" name="Picture 1" descr="A graph of a grou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334566" name="Picture 1" descr="A graph of a group&#10;&#10;Description automatically generated with medium confidence"/>
                    <pic:cNvPicPr/>
                  </pic:nvPicPr>
                  <pic:blipFill>
                    <a:blip r:embed="rId102">
                      <a:extLst>
                        <a:ext uri="{28A0092B-C50C-407E-A947-70E740481C1C}">
                          <a14:useLocalDpi xmlns:a14="http://schemas.microsoft.com/office/drawing/2010/main" val="0"/>
                        </a:ext>
                      </a:extLst>
                    </a:blip>
                    <a:stretch>
                      <a:fillRect/>
                    </a:stretch>
                  </pic:blipFill>
                  <pic:spPr>
                    <a:xfrm>
                      <a:off x="0" y="0"/>
                      <a:ext cx="5922346" cy="5943600"/>
                    </a:xfrm>
                    <a:prstGeom prst="rect">
                      <a:avLst/>
                    </a:prstGeom>
                  </pic:spPr>
                </pic:pic>
              </a:graphicData>
            </a:graphic>
          </wp:anchor>
        </w:drawing>
      </w:r>
    </w:p>
    <w:sectPr w:rsidR="007843B4" w:rsidRPr="007843B4" w:rsidSect="007B4E10">
      <w:pgSz w:w="16838" w:h="11906" w:orient="landscape"/>
      <w:pgMar w:top="360" w:right="1440" w:bottom="36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Kristy vanMarle" w:date="2024-11-08T16:41:00Z" w:initials="kvm">
    <w:p w14:paraId="742E16B3" w14:textId="77777777" w:rsidR="00F770DF" w:rsidRDefault="00F770DF" w:rsidP="00F770DF">
      <w:r>
        <w:rPr>
          <w:rStyle w:val="CommentReference"/>
        </w:rPr>
        <w:annotationRef/>
      </w:r>
      <w:r>
        <w:rPr>
          <w:color w:val="000000"/>
          <w:sz w:val="20"/>
          <w:szCs w:val="20"/>
        </w:rPr>
        <w:t xml:space="preserve">I love that you used Style headings to organize the sections. However, I feel like they are nested and shouldn’t be. It is worth going through it carefully to ensure levels for each heading are appropriate. If you want help knowing just how to structure the levels we can do this part together :) </w:t>
      </w:r>
    </w:p>
  </w:comment>
  <w:comment w:id="6" w:author="Kristy vanMarle" w:date="2024-11-08T16:50:00Z" w:initials="kvm">
    <w:p w14:paraId="62336854" w14:textId="77777777" w:rsidR="00A4110D" w:rsidRDefault="00A4110D" w:rsidP="00A4110D">
      <w:r>
        <w:rPr>
          <w:rStyle w:val="CommentReference"/>
        </w:rPr>
        <w:annotationRef/>
      </w:r>
      <w:r>
        <w:rPr>
          <w:color w:val="000000"/>
          <w:sz w:val="20"/>
          <w:szCs w:val="20"/>
        </w:rPr>
        <w:t xml:space="preserve">Let’s keep it consistent throughout and present PCS first, then MCS, just like they are in the first table :) </w:t>
      </w:r>
    </w:p>
  </w:comment>
  <w:comment w:id="5" w:author="Kristy vanMarle" w:date="2024-11-08T16:46:00Z" w:initials="kvm">
    <w:p w14:paraId="19EFFDF1" w14:textId="3FB67102" w:rsidR="00991DF3" w:rsidRDefault="00991DF3" w:rsidP="00991DF3">
      <w:r>
        <w:rPr>
          <w:rStyle w:val="CommentReference"/>
        </w:rPr>
        <w:annotationRef/>
      </w:r>
      <w:r>
        <w:rPr>
          <w:color w:val="000000"/>
          <w:sz w:val="20"/>
          <w:szCs w:val="20"/>
        </w:rPr>
        <w:t xml:space="preserve">If the goal of these figures is to demonstrate the change from baseline to followup for SD and WL groups, it might be more straightforward to plot the SD group on the left, baseline and follow up on same figure, and then on the right, plot baseline and followup on the same figure for the WL group. </w:t>
      </w:r>
    </w:p>
  </w:comment>
  <w:comment w:id="7" w:author="Kristy vanMarle" w:date="2024-11-08T16:54:00Z" w:initials="kvm">
    <w:p w14:paraId="5D5802F7" w14:textId="77777777" w:rsidR="00237AE8" w:rsidRDefault="00237AE8" w:rsidP="00237AE8">
      <w:r>
        <w:rPr>
          <w:rStyle w:val="CommentReference"/>
        </w:rPr>
        <w:annotationRef/>
      </w:r>
      <w:r>
        <w:rPr>
          <w:color w:val="000000"/>
          <w:sz w:val="20"/>
          <w:szCs w:val="20"/>
        </w:rPr>
        <w:t xml:space="preserve">Also, be sure to switch order of PCS and MCS so PCS is first in report. </w:t>
      </w:r>
    </w:p>
    <w:p w14:paraId="1476B7A4" w14:textId="77777777" w:rsidR="00237AE8" w:rsidRDefault="00237AE8" w:rsidP="00237AE8"/>
    <w:p w14:paraId="56D3437A" w14:textId="77777777" w:rsidR="00237AE8" w:rsidRDefault="00237AE8" w:rsidP="00237AE8">
      <w:r>
        <w:rPr>
          <w:color w:val="000000"/>
          <w:sz w:val="20"/>
          <w:szCs w:val="20"/>
        </w:rPr>
        <w:t>So, PCS distribution &gt; MCS distribution &gt; PCS box plots &gt; MCS box plots</w:t>
      </w:r>
    </w:p>
  </w:comment>
  <w:comment w:id="8" w:author="Kristy vanMarle" w:date="2024-11-08T16:47:00Z" w:initials="kvm">
    <w:p w14:paraId="1531249A" w14:textId="427F61B6" w:rsidR="005C08D5" w:rsidRDefault="005C08D5" w:rsidP="005C08D5">
      <w:r>
        <w:rPr>
          <w:rStyle w:val="CommentReference"/>
        </w:rPr>
        <w:annotationRef/>
      </w:r>
      <w:r>
        <w:rPr>
          <w:color w:val="000000"/>
          <w:sz w:val="20"/>
          <w:szCs w:val="20"/>
        </w:rPr>
        <w:t xml:space="preserve">I would move this page up one, directly after distributions for PCS, and before the box plots commented on above. :) </w:t>
      </w:r>
    </w:p>
  </w:comment>
  <w:comment w:id="9" w:author="Quế Chi Thiều Ngọc" w:date="2024-11-04T16:02:00Z" w:initials="QT">
    <w:p w14:paraId="010C313B" w14:textId="1C02FE0D" w:rsidR="00AC2D35" w:rsidRDefault="00AC2D35" w:rsidP="00AC2D35">
      <w:pPr>
        <w:pStyle w:val="CommentText"/>
      </w:pPr>
      <w:r>
        <w:rPr>
          <w:rStyle w:val="CommentReference"/>
        </w:rPr>
        <w:annotationRef/>
      </w:r>
      <w:r>
        <w:t>The horizontal line represent the mean value</w:t>
      </w:r>
    </w:p>
  </w:comment>
  <w:comment w:id="46" w:author="Kristy vanMarle" w:date="2024-11-08T17:02:00Z" w:initials="kvm">
    <w:p w14:paraId="75A1478E" w14:textId="77777777" w:rsidR="005B71E4" w:rsidRDefault="005B71E4" w:rsidP="005B71E4">
      <w:r>
        <w:rPr>
          <w:rStyle w:val="CommentReference"/>
        </w:rPr>
        <w:annotationRef/>
      </w:r>
      <w:r>
        <w:rPr>
          <w:color w:val="000000"/>
          <w:sz w:val="20"/>
          <w:szCs w:val="20"/>
        </w:rPr>
        <w:t xml:space="preserve">I revised the section headers here because group comparisons are not well described as “relationships”. In contrast, you use “relationship” correctly below when you show correlations next :) </w:t>
      </w:r>
    </w:p>
  </w:comment>
  <w:comment w:id="48" w:author="Kristy vanMarle" w:date="2024-11-08T16:55:00Z" w:initials="kvm">
    <w:p w14:paraId="1EA0476B" w14:textId="2050A2FA" w:rsidR="00536811" w:rsidRDefault="00536811" w:rsidP="00536811">
      <w:r>
        <w:rPr>
          <w:rStyle w:val="CommentReference"/>
        </w:rPr>
        <w:annotationRef/>
      </w:r>
      <w:r>
        <w:rPr>
          <w:color w:val="000000"/>
          <w:sz w:val="20"/>
          <w:szCs w:val="20"/>
        </w:rPr>
        <w:t>Bold face significant p-values</w:t>
      </w:r>
    </w:p>
  </w:comment>
  <w:comment w:id="58" w:author="Kristy vanMarle" w:date="2024-11-08T16:56:00Z" w:initials="kvm">
    <w:p w14:paraId="779ED138" w14:textId="77777777" w:rsidR="001B6052" w:rsidRDefault="005E74D8" w:rsidP="001B6052">
      <w:r>
        <w:rPr>
          <w:rStyle w:val="CommentReference"/>
        </w:rPr>
        <w:annotationRef/>
      </w:r>
      <w:r w:rsidR="001B6052">
        <w:rPr>
          <w:sz w:val="20"/>
          <w:szCs w:val="20"/>
        </w:rPr>
        <w:t xml:space="preserve">Here we generally convert this to a decimal. It’s easier to understand for most people than scientific notation. :) </w:t>
      </w:r>
      <w:r w:rsidR="001B6052">
        <w:rPr>
          <w:sz w:val="20"/>
          <w:szCs w:val="20"/>
        </w:rPr>
        <w:cr/>
      </w:r>
      <w:r w:rsidR="001B6052">
        <w:rPr>
          <w:sz w:val="20"/>
          <w:szCs w:val="20"/>
        </w:rPr>
        <w:cr/>
        <w:t>.0000003456</w:t>
      </w:r>
    </w:p>
    <w:p w14:paraId="22CD55E5" w14:textId="77777777" w:rsidR="001B6052" w:rsidRDefault="001B6052" w:rsidP="001B6052"/>
    <w:p w14:paraId="3A64F21B" w14:textId="77777777" w:rsidR="001B6052" w:rsidRDefault="001B6052" w:rsidP="001B6052">
      <w:r>
        <w:rPr>
          <w:sz w:val="20"/>
          <w:szCs w:val="20"/>
        </w:rPr>
        <w:t xml:space="preserve">Since that is too long and hard to center with the other, you can make it </w:t>
      </w:r>
      <w:r>
        <w:rPr>
          <w:b/>
          <w:bCs/>
          <w:sz w:val="20"/>
          <w:szCs w:val="20"/>
        </w:rPr>
        <w:t>.00000*</w:t>
      </w:r>
    </w:p>
    <w:p w14:paraId="4DA8CD53" w14:textId="77777777" w:rsidR="001B6052" w:rsidRDefault="001B6052" w:rsidP="001B6052"/>
    <w:p w14:paraId="573C0152" w14:textId="77777777" w:rsidR="001B6052" w:rsidRDefault="001B6052" w:rsidP="001B6052">
      <w:r>
        <w:rPr>
          <w:sz w:val="20"/>
          <w:szCs w:val="20"/>
        </w:rPr>
        <w:t xml:space="preserve">* </w:t>
      </w:r>
      <w:r>
        <w:rPr>
          <w:i/>
          <w:iCs/>
          <w:sz w:val="20"/>
          <w:szCs w:val="20"/>
        </w:rPr>
        <w:t>p</w:t>
      </w:r>
      <w:r>
        <w:rPr>
          <w:sz w:val="20"/>
          <w:szCs w:val="20"/>
        </w:rPr>
        <w:t xml:space="preserve"> &lt; .0000005</w:t>
      </w:r>
    </w:p>
  </w:comment>
  <w:comment w:id="60" w:author="Kristy vanMarle" w:date="2024-11-08T17:10:00Z" w:initials="kvm">
    <w:p w14:paraId="5CB7887A" w14:textId="41005199" w:rsidR="00EA2911" w:rsidRDefault="00EA2911" w:rsidP="00EA2911">
      <w:r>
        <w:rPr>
          <w:rStyle w:val="CommentReference"/>
        </w:rPr>
        <w:annotationRef/>
      </w:r>
      <w:r>
        <w:rPr>
          <w:sz w:val="20"/>
          <w:szCs w:val="20"/>
        </w:rPr>
        <w:t xml:space="preserve">Can we indicate somehow in this table what higher scores mean (as opposed to lower), i.e., improved health or worsened health. </w:t>
      </w:r>
      <w:r>
        <w:rPr>
          <w:sz w:val="20"/>
          <w:szCs w:val="20"/>
        </w:rPr>
        <w:cr/>
      </w:r>
      <w:r>
        <w:rPr>
          <w:sz w:val="20"/>
          <w:szCs w:val="20"/>
        </w:rPr>
        <w:cr/>
        <w:t xml:space="preserve">If the same direction has the same meaning across all items, then you only need to indicate it somewhere once. If they vary, then specify for each. :)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42E16B3" w15:done="0"/>
  <w15:commentEx w15:paraId="62336854" w15:done="0"/>
  <w15:commentEx w15:paraId="19EFFDF1" w15:done="0"/>
  <w15:commentEx w15:paraId="56D3437A" w15:paraIdParent="19EFFDF1" w15:done="0"/>
  <w15:commentEx w15:paraId="1531249A" w15:done="0"/>
  <w15:commentEx w15:paraId="010C313B" w15:done="0"/>
  <w15:commentEx w15:paraId="75A1478E" w15:done="0"/>
  <w15:commentEx w15:paraId="1EA0476B" w15:done="0"/>
  <w15:commentEx w15:paraId="573C0152" w15:done="0"/>
  <w15:commentEx w15:paraId="5CB7887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04CFE93" w16cex:dateUtc="2024-11-08T23:41:00Z"/>
  <w16cex:commentExtensible w16cex:durableId="307EBAA5" w16cex:dateUtc="2024-11-08T23:50:00Z"/>
  <w16cex:commentExtensible w16cex:durableId="79FC970C" w16cex:dateUtc="2024-11-08T23:46:00Z"/>
  <w16cex:commentExtensible w16cex:durableId="126F1B32" w16cex:dateUtc="2024-11-08T23:54:00Z"/>
  <w16cex:commentExtensible w16cex:durableId="66A912E1" w16cex:dateUtc="2024-11-08T23:47:00Z"/>
  <w16cex:commentExtensible w16cex:durableId="240A85A4" w16cex:dateUtc="2024-11-04T23:02:00Z"/>
  <w16cex:commentExtensible w16cex:durableId="657857D3" w16cex:dateUtc="2024-11-09T00:02:00Z"/>
  <w16cex:commentExtensible w16cex:durableId="14E6BFA9" w16cex:dateUtc="2024-11-08T23:55:00Z"/>
  <w16cex:commentExtensible w16cex:durableId="2D9F3CF8" w16cex:dateUtc="2024-11-08T23:56:00Z"/>
  <w16cex:commentExtensible w16cex:durableId="700D1FB6" w16cex:dateUtc="2024-11-09T00: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42E16B3" w16cid:durableId="104CFE93"/>
  <w16cid:commentId w16cid:paraId="62336854" w16cid:durableId="307EBAA5"/>
  <w16cid:commentId w16cid:paraId="19EFFDF1" w16cid:durableId="79FC970C"/>
  <w16cid:commentId w16cid:paraId="56D3437A" w16cid:durableId="126F1B32"/>
  <w16cid:commentId w16cid:paraId="1531249A" w16cid:durableId="66A912E1"/>
  <w16cid:commentId w16cid:paraId="010C313B" w16cid:durableId="240A85A4"/>
  <w16cid:commentId w16cid:paraId="75A1478E" w16cid:durableId="657857D3"/>
  <w16cid:commentId w16cid:paraId="1EA0476B" w16cid:durableId="14E6BFA9"/>
  <w16cid:commentId w16cid:paraId="573C0152" w16cid:durableId="2D9F3CF8"/>
  <w16cid:commentId w16cid:paraId="5CB7887A" w16cid:durableId="700D1FB6"/>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Narrow">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AF6F8E"/>
    <w:multiLevelType w:val="hybridMultilevel"/>
    <w:tmpl w:val="B09A78E6"/>
    <w:lvl w:ilvl="0" w:tplc="38090005">
      <w:start w:val="1"/>
      <w:numFmt w:val="bullet"/>
      <w:lvlText w:val=""/>
      <w:lvlJc w:val="left"/>
      <w:pPr>
        <w:ind w:left="900" w:hanging="360"/>
      </w:pPr>
      <w:rPr>
        <w:rFonts w:ascii="Wingdings" w:hAnsi="Wingdings" w:hint="default"/>
      </w:rPr>
    </w:lvl>
    <w:lvl w:ilvl="1" w:tplc="38090003" w:tentative="1">
      <w:start w:val="1"/>
      <w:numFmt w:val="bullet"/>
      <w:lvlText w:val="o"/>
      <w:lvlJc w:val="left"/>
      <w:pPr>
        <w:ind w:left="1620" w:hanging="360"/>
      </w:pPr>
      <w:rPr>
        <w:rFonts w:ascii="Courier New" w:hAnsi="Courier New" w:cs="Courier New" w:hint="default"/>
      </w:rPr>
    </w:lvl>
    <w:lvl w:ilvl="2" w:tplc="38090005" w:tentative="1">
      <w:start w:val="1"/>
      <w:numFmt w:val="bullet"/>
      <w:lvlText w:val=""/>
      <w:lvlJc w:val="left"/>
      <w:pPr>
        <w:ind w:left="2340" w:hanging="360"/>
      </w:pPr>
      <w:rPr>
        <w:rFonts w:ascii="Wingdings" w:hAnsi="Wingdings" w:hint="default"/>
      </w:rPr>
    </w:lvl>
    <w:lvl w:ilvl="3" w:tplc="38090001" w:tentative="1">
      <w:start w:val="1"/>
      <w:numFmt w:val="bullet"/>
      <w:lvlText w:val=""/>
      <w:lvlJc w:val="left"/>
      <w:pPr>
        <w:ind w:left="3060" w:hanging="360"/>
      </w:pPr>
      <w:rPr>
        <w:rFonts w:ascii="Symbol" w:hAnsi="Symbol" w:hint="default"/>
      </w:rPr>
    </w:lvl>
    <w:lvl w:ilvl="4" w:tplc="38090003" w:tentative="1">
      <w:start w:val="1"/>
      <w:numFmt w:val="bullet"/>
      <w:lvlText w:val="o"/>
      <w:lvlJc w:val="left"/>
      <w:pPr>
        <w:ind w:left="3780" w:hanging="360"/>
      </w:pPr>
      <w:rPr>
        <w:rFonts w:ascii="Courier New" w:hAnsi="Courier New" w:cs="Courier New" w:hint="default"/>
      </w:rPr>
    </w:lvl>
    <w:lvl w:ilvl="5" w:tplc="38090005" w:tentative="1">
      <w:start w:val="1"/>
      <w:numFmt w:val="bullet"/>
      <w:lvlText w:val=""/>
      <w:lvlJc w:val="left"/>
      <w:pPr>
        <w:ind w:left="4500" w:hanging="360"/>
      </w:pPr>
      <w:rPr>
        <w:rFonts w:ascii="Wingdings" w:hAnsi="Wingdings" w:hint="default"/>
      </w:rPr>
    </w:lvl>
    <w:lvl w:ilvl="6" w:tplc="38090001" w:tentative="1">
      <w:start w:val="1"/>
      <w:numFmt w:val="bullet"/>
      <w:lvlText w:val=""/>
      <w:lvlJc w:val="left"/>
      <w:pPr>
        <w:ind w:left="5220" w:hanging="360"/>
      </w:pPr>
      <w:rPr>
        <w:rFonts w:ascii="Symbol" w:hAnsi="Symbol" w:hint="default"/>
      </w:rPr>
    </w:lvl>
    <w:lvl w:ilvl="7" w:tplc="38090003" w:tentative="1">
      <w:start w:val="1"/>
      <w:numFmt w:val="bullet"/>
      <w:lvlText w:val="o"/>
      <w:lvlJc w:val="left"/>
      <w:pPr>
        <w:ind w:left="5940" w:hanging="360"/>
      </w:pPr>
      <w:rPr>
        <w:rFonts w:ascii="Courier New" w:hAnsi="Courier New" w:cs="Courier New" w:hint="default"/>
      </w:rPr>
    </w:lvl>
    <w:lvl w:ilvl="8" w:tplc="38090005" w:tentative="1">
      <w:start w:val="1"/>
      <w:numFmt w:val="bullet"/>
      <w:lvlText w:val=""/>
      <w:lvlJc w:val="left"/>
      <w:pPr>
        <w:ind w:left="6660" w:hanging="360"/>
      </w:pPr>
      <w:rPr>
        <w:rFonts w:ascii="Wingdings" w:hAnsi="Wingdings" w:hint="default"/>
      </w:rPr>
    </w:lvl>
  </w:abstractNum>
  <w:abstractNum w:abstractNumId="1" w15:restartNumberingAfterBreak="0">
    <w:nsid w:val="0B9E5BBF"/>
    <w:multiLevelType w:val="hybridMultilevel"/>
    <w:tmpl w:val="E3D4D38C"/>
    <w:lvl w:ilvl="0" w:tplc="38090003">
      <w:start w:val="1"/>
      <w:numFmt w:val="bullet"/>
      <w:lvlText w:val="o"/>
      <w:lvlJc w:val="left"/>
      <w:pPr>
        <w:ind w:left="2610" w:hanging="360"/>
      </w:pPr>
      <w:rPr>
        <w:rFonts w:ascii="Courier New" w:hAnsi="Courier New" w:cs="Courier New" w:hint="default"/>
      </w:rPr>
    </w:lvl>
    <w:lvl w:ilvl="1" w:tplc="38090003" w:tentative="1">
      <w:start w:val="1"/>
      <w:numFmt w:val="bullet"/>
      <w:lvlText w:val="o"/>
      <w:lvlJc w:val="left"/>
      <w:pPr>
        <w:ind w:left="3150" w:hanging="360"/>
      </w:pPr>
      <w:rPr>
        <w:rFonts w:ascii="Courier New" w:hAnsi="Courier New" w:cs="Courier New" w:hint="default"/>
      </w:rPr>
    </w:lvl>
    <w:lvl w:ilvl="2" w:tplc="38090005" w:tentative="1">
      <w:start w:val="1"/>
      <w:numFmt w:val="bullet"/>
      <w:lvlText w:val=""/>
      <w:lvlJc w:val="left"/>
      <w:pPr>
        <w:ind w:left="3870" w:hanging="360"/>
      </w:pPr>
      <w:rPr>
        <w:rFonts w:ascii="Wingdings" w:hAnsi="Wingdings" w:hint="default"/>
      </w:rPr>
    </w:lvl>
    <w:lvl w:ilvl="3" w:tplc="38090001" w:tentative="1">
      <w:start w:val="1"/>
      <w:numFmt w:val="bullet"/>
      <w:lvlText w:val=""/>
      <w:lvlJc w:val="left"/>
      <w:pPr>
        <w:ind w:left="4590" w:hanging="360"/>
      </w:pPr>
      <w:rPr>
        <w:rFonts w:ascii="Symbol" w:hAnsi="Symbol" w:hint="default"/>
      </w:rPr>
    </w:lvl>
    <w:lvl w:ilvl="4" w:tplc="38090003" w:tentative="1">
      <w:start w:val="1"/>
      <w:numFmt w:val="bullet"/>
      <w:lvlText w:val="o"/>
      <w:lvlJc w:val="left"/>
      <w:pPr>
        <w:ind w:left="5310" w:hanging="360"/>
      </w:pPr>
      <w:rPr>
        <w:rFonts w:ascii="Courier New" w:hAnsi="Courier New" w:cs="Courier New" w:hint="default"/>
      </w:rPr>
    </w:lvl>
    <w:lvl w:ilvl="5" w:tplc="38090005" w:tentative="1">
      <w:start w:val="1"/>
      <w:numFmt w:val="bullet"/>
      <w:lvlText w:val=""/>
      <w:lvlJc w:val="left"/>
      <w:pPr>
        <w:ind w:left="6030" w:hanging="360"/>
      </w:pPr>
      <w:rPr>
        <w:rFonts w:ascii="Wingdings" w:hAnsi="Wingdings" w:hint="default"/>
      </w:rPr>
    </w:lvl>
    <w:lvl w:ilvl="6" w:tplc="38090001" w:tentative="1">
      <w:start w:val="1"/>
      <w:numFmt w:val="bullet"/>
      <w:lvlText w:val=""/>
      <w:lvlJc w:val="left"/>
      <w:pPr>
        <w:ind w:left="6750" w:hanging="360"/>
      </w:pPr>
      <w:rPr>
        <w:rFonts w:ascii="Symbol" w:hAnsi="Symbol" w:hint="default"/>
      </w:rPr>
    </w:lvl>
    <w:lvl w:ilvl="7" w:tplc="38090003" w:tentative="1">
      <w:start w:val="1"/>
      <w:numFmt w:val="bullet"/>
      <w:lvlText w:val="o"/>
      <w:lvlJc w:val="left"/>
      <w:pPr>
        <w:ind w:left="7470" w:hanging="360"/>
      </w:pPr>
      <w:rPr>
        <w:rFonts w:ascii="Courier New" w:hAnsi="Courier New" w:cs="Courier New" w:hint="default"/>
      </w:rPr>
    </w:lvl>
    <w:lvl w:ilvl="8" w:tplc="38090005" w:tentative="1">
      <w:start w:val="1"/>
      <w:numFmt w:val="bullet"/>
      <w:lvlText w:val=""/>
      <w:lvlJc w:val="left"/>
      <w:pPr>
        <w:ind w:left="8190" w:hanging="360"/>
      </w:pPr>
      <w:rPr>
        <w:rFonts w:ascii="Wingdings" w:hAnsi="Wingdings" w:hint="default"/>
      </w:rPr>
    </w:lvl>
  </w:abstractNum>
  <w:abstractNum w:abstractNumId="2" w15:restartNumberingAfterBreak="0">
    <w:nsid w:val="14233E9D"/>
    <w:multiLevelType w:val="hybridMultilevel"/>
    <w:tmpl w:val="9DF679E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26E56877"/>
    <w:multiLevelType w:val="hybridMultilevel"/>
    <w:tmpl w:val="C4E0493C"/>
    <w:lvl w:ilvl="0" w:tplc="38090003">
      <w:start w:val="1"/>
      <w:numFmt w:val="bullet"/>
      <w:lvlText w:val="o"/>
      <w:lvlJc w:val="left"/>
      <w:pPr>
        <w:ind w:left="1170" w:hanging="360"/>
      </w:pPr>
      <w:rPr>
        <w:rFonts w:ascii="Courier New" w:hAnsi="Courier New" w:cs="Courier New" w:hint="default"/>
      </w:rPr>
    </w:lvl>
    <w:lvl w:ilvl="1" w:tplc="38090003" w:tentative="1">
      <w:start w:val="1"/>
      <w:numFmt w:val="bullet"/>
      <w:lvlText w:val="o"/>
      <w:lvlJc w:val="left"/>
      <w:pPr>
        <w:ind w:left="1890" w:hanging="360"/>
      </w:pPr>
      <w:rPr>
        <w:rFonts w:ascii="Courier New" w:hAnsi="Courier New" w:cs="Courier New" w:hint="default"/>
      </w:rPr>
    </w:lvl>
    <w:lvl w:ilvl="2" w:tplc="38090005" w:tentative="1">
      <w:start w:val="1"/>
      <w:numFmt w:val="bullet"/>
      <w:lvlText w:val=""/>
      <w:lvlJc w:val="left"/>
      <w:pPr>
        <w:ind w:left="2610" w:hanging="360"/>
      </w:pPr>
      <w:rPr>
        <w:rFonts w:ascii="Wingdings" w:hAnsi="Wingdings" w:hint="default"/>
      </w:rPr>
    </w:lvl>
    <w:lvl w:ilvl="3" w:tplc="38090001" w:tentative="1">
      <w:start w:val="1"/>
      <w:numFmt w:val="bullet"/>
      <w:lvlText w:val=""/>
      <w:lvlJc w:val="left"/>
      <w:pPr>
        <w:ind w:left="3330" w:hanging="360"/>
      </w:pPr>
      <w:rPr>
        <w:rFonts w:ascii="Symbol" w:hAnsi="Symbol" w:hint="default"/>
      </w:rPr>
    </w:lvl>
    <w:lvl w:ilvl="4" w:tplc="38090003" w:tentative="1">
      <w:start w:val="1"/>
      <w:numFmt w:val="bullet"/>
      <w:lvlText w:val="o"/>
      <w:lvlJc w:val="left"/>
      <w:pPr>
        <w:ind w:left="4050" w:hanging="360"/>
      </w:pPr>
      <w:rPr>
        <w:rFonts w:ascii="Courier New" w:hAnsi="Courier New" w:cs="Courier New" w:hint="default"/>
      </w:rPr>
    </w:lvl>
    <w:lvl w:ilvl="5" w:tplc="38090005" w:tentative="1">
      <w:start w:val="1"/>
      <w:numFmt w:val="bullet"/>
      <w:lvlText w:val=""/>
      <w:lvlJc w:val="left"/>
      <w:pPr>
        <w:ind w:left="4770" w:hanging="360"/>
      </w:pPr>
      <w:rPr>
        <w:rFonts w:ascii="Wingdings" w:hAnsi="Wingdings" w:hint="default"/>
      </w:rPr>
    </w:lvl>
    <w:lvl w:ilvl="6" w:tplc="38090001" w:tentative="1">
      <w:start w:val="1"/>
      <w:numFmt w:val="bullet"/>
      <w:lvlText w:val=""/>
      <w:lvlJc w:val="left"/>
      <w:pPr>
        <w:ind w:left="5490" w:hanging="360"/>
      </w:pPr>
      <w:rPr>
        <w:rFonts w:ascii="Symbol" w:hAnsi="Symbol" w:hint="default"/>
      </w:rPr>
    </w:lvl>
    <w:lvl w:ilvl="7" w:tplc="38090003" w:tentative="1">
      <w:start w:val="1"/>
      <w:numFmt w:val="bullet"/>
      <w:lvlText w:val="o"/>
      <w:lvlJc w:val="left"/>
      <w:pPr>
        <w:ind w:left="6210" w:hanging="360"/>
      </w:pPr>
      <w:rPr>
        <w:rFonts w:ascii="Courier New" w:hAnsi="Courier New" w:cs="Courier New" w:hint="default"/>
      </w:rPr>
    </w:lvl>
    <w:lvl w:ilvl="8" w:tplc="38090005" w:tentative="1">
      <w:start w:val="1"/>
      <w:numFmt w:val="bullet"/>
      <w:lvlText w:val=""/>
      <w:lvlJc w:val="left"/>
      <w:pPr>
        <w:ind w:left="6930" w:hanging="360"/>
      </w:pPr>
      <w:rPr>
        <w:rFonts w:ascii="Wingdings" w:hAnsi="Wingdings" w:hint="default"/>
      </w:rPr>
    </w:lvl>
  </w:abstractNum>
  <w:abstractNum w:abstractNumId="4" w15:restartNumberingAfterBreak="0">
    <w:nsid w:val="2FFA35F2"/>
    <w:multiLevelType w:val="hybridMultilevel"/>
    <w:tmpl w:val="7242E646"/>
    <w:lvl w:ilvl="0" w:tplc="38090003">
      <w:start w:val="1"/>
      <w:numFmt w:val="bullet"/>
      <w:lvlText w:val="o"/>
      <w:lvlJc w:val="left"/>
      <w:pPr>
        <w:ind w:left="1620" w:hanging="360"/>
      </w:pPr>
      <w:rPr>
        <w:rFonts w:ascii="Courier New" w:hAnsi="Courier New" w:cs="Courier New" w:hint="default"/>
      </w:rPr>
    </w:lvl>
    <w:lvl w:ilvl="1" w:tplc="38090003" w:tentative="1">
      <w:start w:val="1"/>
      <w:numFmt w:val="bullet"/>
      <w:lvlText w:val="o"/>
      <w:lvlJc w:val="left"/>
      <w:pPr>
        <w:ind w:left="2340" w:hanging="360"/>
      </w:pPr>
      <w:rPr>
        <w:rFonts w:ascii="Courier New" w:hAnsi="Courier New" w:cs="Courier New" w:hint="default"/>
      </w:rPr>
    </w:lvl>
    <w:lvl w:ilvl="2" w:tplc="38090005" w:tentative="1">
      <w:start w:val="1"/>
      <w:numFmt w:val="bullet"/>
      <w:lvlText w:val=""/>
      <w:lvlJc w:val="left"/>
      <w:pPr>
        <w:ind w:left="3060" w:hanging="360"/>
      </w:pPr>
      <w:rPr>
        <w:rFonts w:ascii="Wingdings" w:hAnsi="Wingdings" w:hint="default"/>
      </w:rPr>
    </w:lvl>
    <w:lvl w:ilvl="3" w:tplc="38090001" w:tentative="1">
      <w:start w:val="1"/>
      <w:numFmt w:val="bullet"/>
      <w:lvlText w:val=""/>
      <w:lvlJc w:val="left"/>
      <w:pPr>
        <w:ind w:left="3780" w:hanging="360"/>
      </w:pPr>
      <w:rPr>
        <w:rFonts w:ascii="Symbol" w:hAnsi="Symbol" w:hint="default"/>
      </w:rPr>
    </w:lvl>
    <w:lvl w:ilvl="4" w:tplc="38090003" w:tentative="1">
      <w:start w:val="1"/>
      <w:numFmt w:val="bullet"/>
      <w:lvlText w:val="o"/>
      <w:lvlJc w:val="left"/>
      <w:pPr>
        <w:ind w:left="4500" w:hanging="360"/>
      </w:pPr>
      <w:rPr>
        <w:rFonts w:ascii="Courier New" w:hAnsi="Courier New" w:cs="Courier New" w:hint="default"/>
      </w:rPr>
    </w:lvl>
    <w:lvl w:ilvl="5" w:tplc="38090005" w:tentative="1">
      <w:start w:val="1"/>
      <w:numFmt w:val="bullet"/>
      <w:lvlText w:val=""/>
      <w:lvlJc w:val="left"/>
      <w:pPr>
        <w:ind w:left="5220" w:hanging="360"/>
      </w:pPr>
      <w:rPr>
        <w:rFonts w:ascii="Wingdings" w:hAnsi="Wingdings" w:hint="default"/>
      </w:rPr>
    </w:lvl>
    <w:lvl w:ilvl="6" w:tplc="38090001" w:tentative="1">
      <w:start w:val="1"/>
      <w:numFmt w:val="bullet"/>
      <w:lvlText w:val=""/>
      <w:lvlJc w:val="left"/>
      <w:pPr>
        <w:ind w:left="5940" w:hanging="360"/>
      </w:pPr>
      <w:rPr>
        <w:rFonts w:ascii="Symbol" w:hAnsi="Symbol" w:hint="default"/>
      </w:rPr>
    </w:lvl>
    <w:lvl w:ilvl="7" w:tplc="38090003" w:tentative="1">
      <w:start w:val="1"/>
      <w:numFmt w:val="bullet"/>
      <w:lvlText w:val="o"/>
      <w:lvlJc w:val="left"/>
      <w:pPr>
        <w:ind w:left="6660" w:hanging="360"/>
      </w:pPr>
      <w:rPr>
        <w:rFonts w:ascii="Courier New" w:hAnsi="Courier New" w:cs="Courier New" w:hint="default"/>
      </w:rPr>
    </w:lvl>
    <w:lvl w:ilvl="8" w:tplc="38090005" w:tentative="1">
      <w:start w:val="1"/>
      <w:numFmt w:val="bullet"/>
      <w:lvlText w:val=""/>
      <w:lvlJc w:val="left"/>
      <w:pPr>
        <w:ind w:left="7380" w:hanging="360"/>
      </w:pPr>
      <w:rPr>
        <w:rFonts w:ascii="Wingdings" w:hAnsi="Wingdings" w:hint="default"/>
      </w:rPr>
    </w:lvl>
  </w:abstractNum>
  <w:abstractNum w:abstractNumId="5" w15:restartNumberingAfterBreak="0">
    <w:nsid w:val="59A66B4F"/>
    <w:multiLevelType w:val="hybridMultilevel"/>
    <w:tmpl w:val="614896A2"/>
    <w:lvl w:ilvl="0" w:tplc="38090001">
      <w:start w:val="1"/>
      <w:numFmt w:val="bullet"/>
      <w:lvlText w:val=""/>
      <w:lvlJc w:val="left"/>
      <w:pPr>
        <w:ind w:left="900" w:hanging="360"/>
      </w:pPr>
      <w:rPr>
        <w:rFonts w:ascii="Symbol" w:hAnsi="Symbol" w:hint="default"/>
      </w:rPr>
    </w:lvl>
    <w:lvl w:ilvl="1" w:tplc="FFFFFFFF">
      <w:start w:val="1"/>
      <w:numFmt w:val="bullet"/>
      <w:lvlText w:val="o"/>
      <w:lvlJc w:val="left"/>
      <w:pPr>
        <w:ind w:left="1620" w:hanging="360"/>
      </w:pPr>
      <w:rPr>
        <w:rFonts w:ascii="Courier New" w:hAnsi="Courier New" w:cs="Courier New" w:hint="default"/>
      </w:rPr>
    </w:lvl>
    <w:lvl w:ilvl="2" w:tplc="FFFFFFFF">
      <w:start w:val="1"/>
      <w:numFmt w:val="bullet"/>
      <w:lvlText w:val=""/>
      <w:lvlJc w:val="left"/>
      <w:pPr>
        <w:ind w:left="2340" w:hanging="360"/>
      </w:pPr>
      <w:rPr>
        <w:rFonts w:ascii="Wingdings" w:hAnsi="Wingdings" w:hint="default"/>
      </w:rPr>
    </w:lvl>
    <w:lvl w:ilvl="3" w:tplc="FFFFFFFF">
      <w:start w:val="1"/>
      <w:numFmt w:val="bullet"/>
      <w:lvlText w:val=""/>
      <w:lvlJc w:val="left"/>
      <w:pPr>
        <w:ind w:left="3060" w:hanging="360"/>
      </w:pPr>
      <w:rPr>
        <w:rFonts w:ascii="Symbol" w:hAnsi="Symbol" w:hint="default"/>
      </w:rPr>
    </w:lvl>
    <w:lvl w:ilvl="4" w:tplc="FFFFFFFF">
      <w:start w:val="1"/>
      <w:numFmt w:val="bullet"/>
      <w:lvlText w:val="o"/>
      <w:lvlJc w:val="left"/>
      <w:pPr>
        <w:ind w:left="3780" w:hanging="360"/>
      </w:pPr>
      <w:rPr>
        <w:rFonts w:ascii="Courier New" w:hAnsi="Courier New" w:cs="Courier New" w:hint="default"/>
      </w:rPr>
    </w:lvl>
    <w:lvl w:ilvl="5" w:tplc="FFFFFFFF">
      <w:start w:val="1"/>
      <w:numFmt w:val="bullet"/>
      <w:lvlText w:val=""/>
      <w:lvlJc w:val="left"/>
      <w:pPr>
        <w:ind w:left="900" w:hanging="360"/>
      </w:pPr>
      <w:rPr>
        <w:rFonts w:ascii="Wingdings" w:hAnsi="Wingdings" w:hint="default"/>
      </w:rPr>
    </w:lvl>
    <w:lvl w:ilvl="6" w:tplc="FFFFFFFF">
      <w:start w:val="1"/>
      <w:numFmt w:val="bullet"/>
      <w:lvlText w:val=""/>
      <w:lvlJc w:val="left"/>
      <w:pPr>
        <w:ind w:left="5220" w:hanging="360"/>
      </w:pPr>
      <w:rPr>
        <w:rFonts w:ascii="Symbol" w:hAnsi="Symbol" w:hint="default"/>
      </w:rPr>
    </w:lvl>
    <w:lvl w:ilvl="7" w:tplc="FFFFFFFF" w:tentative="1">
      <w:start w:val="1"/>
      <w:numFmt w:val="bullet"/>
      <w:lvlText w:val="o"/>
      <w:lvlJc w:val="left"/>
      <w:pPr>
        <w:ind w:left="5940" w:hanging="360"/>
      </w:pPr>
      <w:rPr>
        <w:rFonts w:ascii="Courier New" w:hAnsi="Courier New" w:cs="Courier New" w:hint="default"/>
      </w:rPr>
    </w:lvl>
    <w:lvl w:ilvl="8" w:tplc="FFFFFFFF" w:tentative="1">
      <w:start w:val="1"/>
      <w:numFmt w:val="bullet"/>
      <w:lvlText w:val=""/>
      <w:lvlJc w:val="left"/>
      <w:pPr>
        <w:ind w:left="6660" w:hanging="360"/>
      </w:pPr>
      <w:rPr>
        <w:rFonts w:ascii="Wingdings" w:hAnsi="Wingdings" w:hint="default"/>
      </w:rPr>
    </w:lvl>
  </w:abstractNum>
  <w:abstractNum w:abstractNumId="6" w15:restartNumberingAfterBreak="0">
    <w:nsid w:val="5B116771"/>
    <w:multiLevelType w:val="hybridMultilevel"/>
    <w:tmpl w:val="53960B8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 w15:restartNumberingAfterBreak="0">
    <w:nsid w:val="5B7B48B4"/>
    <w:multiLevelType w:val="hybridMultilevel"/>
    <w:tmpl w:val="B282AF40"/>
    <w:lvl w:ilvl="0" w:tplc="38090003">
      <w:start w:val="1"/>
      <w:numFmt w:val="bullet"/>
      <w:lvlText w:val="o"/>
      <w:lvlJc w:val="left"/>
      <w:pPr>
        <w:ind w:left="1170" w:hanging="360"/>
      </w:pPr>
      <w:rPr>
        <w:rFonts w:ascii="Courier New" w:hAnsi="Courier New" w:cs="Courier New" w:hint="default"/>
      </w:rPr>
    </w:lvl>
    <w:lvl w:ilvl="1" w:tplc="38090003" w:tentative="1">
      <w:start w:val="1"/>
      <w:numFmt w:val="bullet"/>
      <w:lvlText w:val="o"/>
      <w:lvlJc w:val="left"/>
      <w:pPr>
        <w:ind w:left="1890" w:hanging="360"/>
      </w:pPr>
      <w:rPr>
        <w:rFonts w:ascii="Courier New" w:hAnsi="Courier New" w:cs="Courier New" w:hint="default"/>
      </w:rPr>
    </w:lvl>
    <w:lvl w:ilvl="2" w:tplc="38090005" w:tentative="1">
      <w:start w:val="1"/>
      <w:numFmt w:val="bullet"/>
      <w:lvlText w:val=""/>
      <w:lvlJc w:val="left"/>
      <w:pPr>
        <w:ind w:left="2610" w:hanging="360"/>
      </w:pPr>
      <w:rPr>
        <w:rFonts w:ascii="Wingdings" w:hAnsi="Wingdings" w:hint="default"/>
      </w:rPr>
    </w:lvl>
    <w:lvl w:ilvl="3" w:tplc="38090001" w:tentative="1">
      <w:start w:val="1"/>
      <w:numFmt w:val="bullet"/>
      <w:lvlText w:val=""/>
      <w:lvlJc w:val="left"/>
      <w:pPr>
        <w:ind w:left="3330" w:hanging="360"/>
      </w:pPr>
      <w:rPr>
        <w:rFonts w:ascii="Symbol" w:hAnsi="Symbol" w:hint="default"/>
      </w:rPr>
    </w:lvl>
    <w:lvl w:ilvl="4" w:tplc="38090003" w:tentative="1">
      <w:start w:val="1"/>
      <w:numFmt w:val="bullet"/>
      <w:lvlText w:val="o"/>
      <w:lvlJc w:val="left"/>
      <w:pPr>
        <w:ind w:left="4050" w:hanging="360"/>
      </w:pPr>
      <w:rPr>
        <w:rFonts w:ascii="Courier New" w:hAnsi="Courier New" w:cs="Courier New" w:hint="default"/>
      </w:rPr>
    </w:lvl>
    <w:lvl w:ilvl="5" w:tplc="38090005" w:tentative="1">
      <w:start w:val="1"/>
      <w:numFmt w:val="bullet"/>
      <w:lvlText w:val=""/>
      <w:lvlJc w:val="left"/>
      <w:pPr>
        <w:ind w:left="4770" w:hanging="360"/>
      </w:pPr>
      <w:rPr>
        <w:rFonts w:ascii="Wingdings" w:hAnsi="Wingdings" w:hint="default"/>
      </w:rPr>
    </w:lvl>
    <w:lvl w:ilvl="6" w:tplc="38090001" w:tentative="1">
      <w:start w:val="1"/>
      <w:numFmt w:val="bullet"/>
      <w:lvlText w:val=""/>
      <w:lvlJc w:val="left"/>
      <w:pPr>
        <w:ind w:left="5490" w:hanging="360"/>
      </w:pPr>
      <w:rPr>
        <w:rFonts w:ascii="Symbol" w:hAnsi="Symbol" w:hint="default"/>
      </w:rPr>
    </w:lvl>
    <w:lvl w:ilvl="7" w:tplc="38090003" w:tentative="1">
      <w:start w:val="1"/>
      <w:numFmt w:val="bullet"/>
      <w:lvlText w:val="o"/>
      <w:lvlJc w:val="left"/>
      <w:pPr>
        <w:ind w:left="6210" w:hanging="360"/>
      </w:pPr>
      <w:rPr>
        <w:rFonts w:ascii="Courier New" w:hAnsi="Courier New" w:cs="Courier New" w:hint="default"/>
      </w:rPr>
    </w:lvl>
    <w:lvl w:ilvl="8" w:tplc="38090005" w:tentative="1">
      <w:start w:val="1"/>
      <w:numFmt w:val="bullet"/>
      <w:lvlText w:val=""/>
      <w:lvlJc w:val="left"/>
      <w:pPr>
        <w:ind w:left="6930" w:hanging="360"/>
      </w:pPr>
      <w:rPr>
        <w:rFonts w:ascii="Wingdings" w:hAnsi="Wingdings" w:hint="default"/>
      </w:rPr>
    </w:lvl>
  </w:abstractNum>
  <w:abstractNum w:abstractNumId="8" w15:restartNumberingAfterBreak="0">
    <w:nsid w:val="7E1375AE"/>
    <w:multiLevelType w:val="hybridMultilevel"/>
    <w:tmpl w:val="22043632"/>
    <w:lvl w:ilvl="0" w:tplc="315E67F2">
      <w:start w:val="1"/>
      <w:numFmt w:val="upperRoman"/>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480315285">
    <w:abstractNumId w:val="8"/>
  </w:num>
  <w:num w:numId="2" w16cid:durableId="1530796610">
    <w:abstractNumId w:val="2"/>
  </w:num>
  <w:num w:numId="3" w16cid:durableId="1030110891">
    <w:abstractNumId w:val="7"/>
  </w:num>
  <w:num w:numId="4" w16cid:durableId="970593800">
    <w:abstractNumId w:val="6"/>
  </w:num>
  <w:num w:numId="5" w16cid:durableId="1659730983">
    <w:abstractNumId w:val="3"/>
  </w:num>
  <w:num w:numId="6" w16cid:durableId="2069838204">
    <w:abstractNumId w:val="5"/>
  </w:num>
  <w:num w:numId="7" w16cid:durableId="67464049">
    <w:abstractNumId w:val="1"/>
  </w:num>
  <w:num w:numId="8" w16cid:durableId="2091652107">
    <w:abstractNumId w:val="4"/>
  </w:num>
  <w:num w:numId="9" w16cid:durableId="109871793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Kristy vanMarle">
    <w15:presenceInfo w15:providerId="None" w15:userId="Kristy vanMarle"/>
  </w15:person>
  <w15:person w15:author="Quế Chi Thiều Ngọc">
    <w15:presenceInfo w15:providerId="Windows Live" w15:userId="9e598581adcc4f2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8"/>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5DFC"/>
    <w:rsid w:val="000638FD"/>
    <w:rsid w:val="00114B04"/>
    <w:rsid w:val="001B6052"/>
    <w:rsid w:val="00237AE8"/>
    <w:rsid w:val="00266945"/>
    <w:rsid w:val="002835DD"/>
    <w:rsid w:val="002E0857"/>
    <w:rsid w:val="00321E63"/>
    <w:rsid w:val="0036218D"/>
    <w:rsid w:val="00382789"/>
    <w:rsid w:val="00383FFD"/>
    <w:rsid w:val="003F5641"/>
    <w:rsid w:val="004656B3"/>
    <w:rsid w:val="004951D1"/>
    <w:rsid w:val="004E398C"/>
    <w:rsid w:val="00536811"/>
    <w:rsid w:val="0053740B"/>
    <w:rsid w:val="0056482E"/>
    <w:rsid w:val="005A4E6A"/>
    <w:rsid w:val="005B71E4"/>
    <w:rsid w:val="005C06AE"/>
    <w:rsid w:val="005C08D5"/>
    <w:rsid w:val="005C4AB8"/>
    <w:rsid w:val="005E74D8"/>
    <w:rsid w:val="005E7AE7"/>
    <w:rsid w:val="006516F9"/>
    <w:rsid w:val="00685C25"/>
    <w:rsid w:val="006B627A"/>
    <w:rsid w:val="006F0E1B"/>
    <w:rsid w:val="00714386"/>
    <w:rsid w:val="00717969"/>
    <w:rsid w:val="00782313"/>
    <w:rsid w:val="007843B4"/>
    <w:rsid w:val="007B4E10"/>
    <w:rsid w:val="007F5A1C"/>
    <w:rsid w:val="00820E70"/>
    <w:rsid w:val="00835F28"/>
    <w:rsid w:val="008670E9"/>
    <w:rsid w:val="008775C2"/>
    <w:rsid w:val="00892625"/>
    <w:rsid w:val="008B6E9B"/>
    <w:rsid w:val="008C6614"/>
    <w:rsid w:val="00902E38"/>
    <w:rsid w:val="009174D2"/>
    <w:rsid w:val="0093364F"/>
    <w:rsid w:val="00991DF3"/>
    <w:rsid w:val="009A07FC"/>
    <w:rsid w:val="009A557A"/>
    <w:rsid w:val="009B26C6"/>
    <w:rsid w:val="00A21052"/>
    <w:rsid w:val="00A4110D"/>
    <w:rsid w:val="00AC2D35"/>
    <w:rsid w:val="00B25D9F"/>
    <w:rsid w:val="00B451A5"/>
    <w:rsid w:val="00B71D27"/>
    <w:rsid w:val="00BB6148"/>
    <w:rsid w:val="00BC094D"/>
    <w:rsid w:val="00BD551D"/>
    <w:rsid w:val="00C5124B"/>
    <w:rsid w:val="00C61ED3"/>
    <w:rsid w:val="00C860FB"/>
    <w:rsid w:val="00C96461"/>
    <w:rsid w:val="00CD1138"/>
    <w:rsid w:val="00D62C65"/>
    <w:rsid w:val="00DE69E1"/>
    <w:rsid w:val="00E231A6"/>
    <w:rsid w:val="00E76836"/>
    <w:rsid w:val="00EA2911"/>
    <w:rsid w:val="00EB3476"/>
    <w:rsid w:val="00F036D9"/>
    <w:rsid w:val="00F75DFC"/>
    <w:rsid w:val="00F770DF"/>
    <w:rsid w:val="00FA0CA2"/>
    <w:rsid w:val="00FA6EF7"/>
    <w:rsid w:val="00FF6875"/>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5C4F4A"/>
  <w15:chartTrackingRefBased/>
  <w15:docId w15:val="{B269F0F5-B96B-46D9-B11D-762736D9A5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D"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1138"/>
  </w:style>
  <w:style w:type="paragraph" w:styleId="Heading1">
    <w:name w:val="heading 1"/>
    <w:basedOn w:val="Normal"/>
    <w:next w:val="Normal"/>
    <w:link w:val="Heading1Char"/>
    <w:uiPriority w:val="9"/>
    <w:qFormat/>
    <w:rsid w:val="00F75DF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75DF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75DF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F75DF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F75DF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F75DF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rsid w:val="00F75DF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75DF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75DF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5DF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75DF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75DF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F75DF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F75DFC"/>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F75DF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sid w:val="00F75DF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75DF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75DFC"/>
    <w:rPr>
      <w:rFonts w:eastAsiaTheme="majorEastAsia" w:cstheme="majorBidi"/>
      <w:color w:val="272727" w:themeColor="text1" w:themeTint="D8"/>
    </w:rPr>
  </w:style>
  <w:style w:type="paragraph" w:styleId="Title">
    <w:name w:val="Title"/>
    <w:basedOn w:val="Normal"/>
    <w:next w:val="Normal"/>
    <w:link w:val="TitleChar"/>
    <w:uiPriority w:val="10"/>
    <w:qFormat/>
    <w:rsid w:val="00F75DF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75DF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75DF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75DF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75DFC"/>
    <w:pPr>
      <w:spacing w:before="160"/>
      <w:jc w:val="center"/>
    </w:pPr>
    <w:rPr>
      <w:i/>
      <w:iCs/>
      <w:color w:val="404040" w:themeColor="text1" w:themeTint="BF"/>
    </w:rPr>
  </w:style>
  <w:style w:type="character" w:customStyle="1" w:styleId="QuoteChar">
    <w:name w:val="Quote Char"/>
    <w:basedOn w:val="DefaultParagraphFont"/>
    <w:link w:val="Quote"/>
    <w:uiPriority w:val="29"/>
    <w:rsid w:val="00F75DFC"/>
    <w:rPr>
      <w:i/>
      <w:iCs/>
      <w:color w:val="404040" w:themeColor="text1" w:themeTint="BF"/>
    </w:rPr>
  </w:style>
  <w:style w:type="paragraph" w:styleId="ListParagraph">
    <w:name w:val="List Paragraph"/>
    <w:basedOn w:val="Normal"/>
    <w:uiPriority w:val="34"/>
    <w:qFormat/>
    <w:rsid w:val="00F75DFC"/>
    <w:pPr>
      <w:ind w:left="720"/>
      <w:contextualSpacing/>
    </w:pPr>
  </w:style>
  <w:style w:type="character" w:styleId="IntenseEmphasis">
    <w:name w:val="Intense Emphasis"/>
    <w:basedOn w:val="DefaultParagraphFont"/>
    <w:uiPriority w:val="21"/>
    <w:qFormat/>
    <w:rsid w:val="00F75DFC"/>
    <w:rPr>
      <w:i/>
      <w:iCs/>
      <w:color w:val="0F4761" w:themeColor="accent1" w:themeShade="BF"/>
    </w:rPr>
  </w:style>
  <w:style w:type="paragraph" w:styleId="IntenseQuote">
    <w:name w:val="Intense Quote"/>
    <w:basedOn w:val="Normal"/>
    <w:next w:val="Normal"/>
    <w:link w:val="IntenseQuoteChar"/>
    <w:uiPriority w:val="30"/>
    <w:qFormat/>
    <w:rsid w:val="00F75DF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75DFC"/>
    <w:rPr>
      <w:i/>
      <w:iCs/>
      <w:color w:val="0F4761" w:themeColor="accent1" w:themeShade="BF"/>
    </w:rPr>
  </w:style>
  <w:style w:type="character" w:styleId="IntenseReference">
    <w:name w:val="Intense Reference"/>
    <w:basedOn w:val="DefaultParagraphFont"/>
    <w:uiPriority w:val="32"/>
    <w:qFormat/>
    <w:rsid w:val="00F75DFC"/>
    <w:rPr>
      <w:b/>
      <w:bCs/>
      <w:smallCaps/>
      <w:color w:val="0F4761" w:themeColor="accent1" w:themeShade="BF"/>
      <w:spacing w:val="5"/>
    </w:rPr>
  </w:style>
  <w:style w:type="character" w:styleId="CommentReference">
    <w:name w:val="annotation reference"/>
    <w:basedOn w:val="DefaultParagraphFont"/>
    <w:uiPriority w:val="99"/>
    <w:semiHidden/>
    <w:unhideWhenUsed/>
    <w:rsid w:val="00AC2D35"/>
    <w:rPr>
      <w:sz w:val="16"/>
      <w:szCs w:val="16"/>
    </w:rPr>
  </w:style>
  <w:style w:type="paragraph" w:styleId="CommentText">
    <w:name w:val="annotation text"/>
    <w:basedOn w:val="Normal"/>
    <w:link w:val="CommentTextChar"/>
    <w:uiPriority w:val="99"/>
    <w:unhideWhenUsed/>
    <w:rsid w:val="00AC2D35"/>
    <w:pPr>
      <w:spacing w:line="240" w:lineRule="auto"/>
    </w:pPr>
    <w:rPr>
      <w:sz w:val="20"/>
      <w:szCs w:val="20"/>
    </w:rPr>
  </w:style>
  <w:style w:type="character" w:customStyle="1" w:styleId="CommentTextChar">
    <w:name w:val="Comment Text Char"/>
    <w:basedOn w:val="DefaultParagraphFont"/>
    <w:link w:val="CommentText"/>
    <w:uiPriority w:val="99"/>
    <w:rsid w:val="00AC2D35"/>
    <w:rPr>
      <w:sz w:val="20"/>
      <w:szCs w:val="20"/>
    </w:rPr>
  </w:style>
  <w:style w:type="paragraph" w:styleId="CommentSubject">
    <w:name w:val="annotation subject"/>
    <w:basedOn w:val="CommentText"/>
    <w:next w:val="CommentText"/>
    <w:link w:val="CommentSubjectChar"/>
    <w:uiPriority w:val="99"/>
    <w:semiHidden/>
    <w:unhideWhenUsed/>
    <w:rsid w:val="00AC2D35"/>
    <w:rPr>
      <w:b/>
      <w:bCs/>
    </w:rPr>
  </w:style>
  <w:style w:type="character" w:customStyle="1" w:styleId="CommentSubjectChar">
    <w:name w:val="Comment Subject Char"/>
    <w:basedOn w:val="CommentTextChar"/>
    <w:link w:val="CommentSubject"/>
    <w:uiPriority w:val="99"/>
    <w:semiHidden/>
    <w:rsid w:val="00AC2D35"/>
    <w:rPr>
      <w:b/>
      <w:bCs/>
      <w:sz w:val="20"/>
      <w:szCs w:val="20"/>
    </w:rPr>
  </w:style>
  <w:style w:type="paragraph" w:styleId="Revision">
    <w:name w:val="Revision"/>
    <w:hidden/>
    <w:uiPriority w:val="99"/>
    <w:semiHidden/>
    <w:rsid w:val="00892625"/>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9781964">
      <w:bodyDiv w:val="1"/>
      <w:marLeft w:val="0"/>
      <w:marRight w:val="0"/>
      <w:marTop w:val="0"/>
      <w:marBottom w:val="0"/>
      <w:divBdr>
        <w:top w:val="none" w:sz="0" w:space="0" w:color="auto"/>
        <w:left w:val="none" w:sz="0" w:space="0" w:color="auto"/>
        <w:bottom w:val="none" w:sz="0" w:space="0" w:color="auto"/>
        <w:right w:val="none" w:sz="0" w:space="0" w:color="auto"/>
      </w:divBdr>
    </w:div>
    <w:div w:id="1366326274">
      <w:bodyDiv w:val="1"/>
      <w:marLeft w:val="0"/>
      <w:marRight w:val="0"/>
      <w:marTop w:val="0"/>
      <w:marBottom w:val="0"/>
      <w:divBdr>
        <w:top w:val="none" w:sz="0" w:space="0" w:color="auto"/>
        <w:left w:val="none" w:sz="0" w:space="0" w:color="auto"/>
        <w:bottom w:val="none" w:sz="0" w:space="0" w:color="auto"/>
        <w:right w:val="none" w:sz="0" w:space="0" w:color="auto"/>
      </w:divBdr>
    </w:div>
    <w:div w:id="1792288299">
      <w:bodyDiv w:val="1"/>
      <w:marLeft w:val="0"/>
      <w:marRight w:val="0"/>
      <w:marTop w:val="0"/>
      <w:marBottom w:val="0"/>
      <w:divBdr>
        <w:top w:val="none" w:sz="0" w:space="0" w:color="auto"/>
        <w:left w:val="none" w:sz="0" w:space="0" w:color="auto"/>
        <w:bottom w:val="none" w:sz="0" w:space="0" w:color="auto"/>
        <w:right w:val="none" w:sz="0" w:space="0" w:color="auto"/>
      </w:divBdr>
    </w:div>
    <w:div w:id="2080401961">
      <w:bodyDiv w:val="1"/>
      <w:marLeft w:val="0"/>
      <w:marRight w:val="0"/>
      <w:marTop w:val="0"/>
      <w:marBottom w:val="0"/>
      <w:divBdr>
        <w:top w:val="none" w:sz="0" w:space="0" w:color="auto"/>
        <w:left w:val="none" w:sz="0" w:space="0" w:color="auto"/>
        <w:bottom w:val="none" w:sz="0" w:space="0" w:color="auto"/>
        <w:right w:val="none" w:sz="0" w:space="0" w:color="auto"/>
      </w:divBdr>
    </w:div>
    <w:div w:id="21451490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2.tmp"/><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comments" Target="comments.xml"/><Relationship Id="rId15" Type="http://schemas.openxmlformats.org/officeDocument/2006/relationships/image" Target="media/image6.tmp"/><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microsoft.com/office/2018/08/relationships/commentsExtensible" Target="commentsExtensib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microsoft.com/office/2011/relationships/people" Target="people.xml"/><Relationship Id="rId7" Type="http://schemas.microsoft.com/office/2011/relationships/commentsExtended" Target="commentsExtended.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theme" Target="theme/theme1.xml"/><Relationship Id="rId8" Type="http://schemas.microsoft.com/office/2016/09/relationships/commentsIds" Target="commentsId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4B3768-C5C0-40A8-81A3-C01254F114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1060</TotalTime>
  <Pages>42</Pages>
  <Words>700</Words>
  <Characters>3995</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Quế Chi Thiều Ngọc</dc:creator>
  <cp:keywords/>
  <dc:description/>
  <cp:lastModifiedBy>Kristy vanMarle</cp:lastModifiedBy>
  <cp:revision>24</cp:revision>
  <cp:lastPrinted>2024-11-11T15:11:00Z</cp:lastPrinted>
  <dcterms:created xsi:type="dcterms:W3CDTF">2024-10-21T19:52:00Z</dcterms:created>
  <dcterms:modified xsi:type="dcterms:W3CDTF">2024-11-11T15:14:00Z</dcterms:modified>
</cp:coreProperties>
</file>